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embeddings/oleObject2.bin" ContentType="application/vnd.openxmlformats-officedocument.oleObject"/>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embeddings/oleObject3.bin" ContentType="application/vnd.openxmlformats-officedocument.oleObject"/>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embeddings/oleObject4.bin" ContentType="application/vnd.openxmlformats-officedocument.oleObject"/>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embeddings/oleObject5.bin" ContentType="application/vnd.openxmlformats-officedocument.oleObject"/>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embeddings/oleObject6.bin" ContentType="application/vnd.openxmlformats-officedocument.oleObject"/>
  <Override PartName="/word/header15.xml" ContentType="application/vnd.openxmlformats-officedocument.wordprocessingml.header+xml"/>
  <Override PartName="/word/header16.xml" ContentType="application/vnd.openxmlformats-officedocument.wordprocessingml.header+xml"/>
  <Override PartName="/word/footer17.xml" ContentType="application/vnd.openxmlformats-officedocument.wordprocessingml.footer+xml"/>
  <Override PartName="/word/embeddings/oleObject7.bin" ContentType="application/vnd.openxmlformats-officedocument.oleObject"/>
  <Override PartName="/word/header17.xml" ContentType="application/vnd.openxmlformats-officedocument.wordprocessingml.header+xml"/>
  <Override PartName="/word/footer18.xml" ContentType="application/vnd.openxmlformats-officedocument.wordprocessingml.footer+xml"/>
  <Override PartName="/word/embeddings/oleObject8.bin" ContentType="application/vnd.openxmlformats-officedocument.oleObject"/>
  <Override PartName="/word/header1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embeddings/oleObject9.bin" ContentType="application/vnd.openxmlformats-officedocument.oleObject"/>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3.xml" ContentType="application/vnd.openxmlformats-officedocument.wordprocessingml.footer+xml"/>
  <Override PartName="/word/embeddings/oleObject10.bin" ContentType="application/vnd.openxmlformats-officedocument.oleObject"/>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embeddings/oleObject11.bin" ContentType="application/vnd.openxmlformats-officedocument.oleObject"/>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embeddings/oleObject12.bin" ContentType="application/vnd.openxmlformats-officedocument.oleObject"/>
  <Override PartName="/word/header27.xml" ContentType="application/vnd.openxmlformats-officedocument.wordprocessingml.header+xml"/>
  <Override PartName="/word/footer28.xml" ContentType="application/vnd.openxmlformats-officedocument.wordprocessingml.footer+xml"/>
  <Override PartName="/word/header28.xml" ContentType="application/vnd.openxmlformats-officedocument.wordprocessingml.header+xml"/>
  <Override PartName="/word/embeddings/oleObject13.bin" ContentType="application/vnd.openxmlformats-officedocument.oleObject"/>
  <Override PartName="/word/header29.xml" ContentType="application/vnd.openxmlformats-officedocument.wordprocessingml.header+xml"/>
  <Override PartName="/word/header30.xml" ContentType="application/vnd.openxmlformats-officedocument.wordprocessingml.header+xml"/>
  <Override PartName="/word/embeddings/oleObject14.bin" ContentType="application/vnd.openxmlformats-officedocument.oleObject"/>
  <Override PartName="/word/header31.xml" ContentType="application/vnd.openxmlformats-officedocument.wordprocessingml.header+xml"/>
  <Override PartName="/word/header32.xml" ContentType="application/vnd.openxmlformats-officedocument.wordprocessingml.header+xml"/>
  <Override PartName="/word/footer29.xml" ContentType="application/vnd.openxmlformats-officedocument.wordprocessingml.footer+xml"/>
  <Override PartName="/word/embeddings/oleObject15.bin" ContentType="application/vnd.openxmlformats-officedocument.oleObject"/>
  <Override PartName="/word/header33.xml" ContentType="application/vnd.openxmlformats-officedocument.wordprocessingml.header+xml"/>
  <Override PartName="/word/footer30.xml" ContentType="application/vnd.openxmlformats-officedocument.wordprocessingml.footer+xml"/>
  <Override PartName="/word/embeddings/oleObject16.bin" ContentType="application/vnd.openxmlformats-officedocument.oleObject"/>
  <Override PartName="/word/header34.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5.xml" ContentType="application/vnd.openxmlformats-officedocument.wordprocessingml.header+xml"/>
  <Override PartName="/word/footer33.xml" ContentType="application/vnd.openxmlformats-officedocument.wordprocessingml.footer+xml"/>
  <Override PartName="/word/embeddings/oleObject17.bin" ContentType="application/vnd.openxmlformats-officedocument.oleObject"/>
  <Override PartName="/word/header36.xml" ContentType="application/vnd.openxmlformats-officedocument.wordprocessingml.header+xml"/>
  <Override PartName="/word/footer34.xml" ContentType="application/vnd.openxmlformats-officedocument.wordprocessingml.footer+xml"/>
  <Override PartName="/word/header37.xml" ContentType="application/vnd.openxmlformats-officedocument.wordprocessingml.header+xml"/>
  <Override PartName="/word/footer35.xml" ContentType="application/vnd.openxmlformats-officedocument.wordprocessingml.footer+xml"/>
  <Override PartName="/word/header38.xml" ContentType="application/vnd.openxmlformats-officedocument.wordprocessingml.header+xml"/>
  <Override PartName="/word/footer36.xml" ContentType="application/vnd.openxmlformats-officedocument.wordprocessingml.footer+xml"/>
  <Override PartName="/word/embeddings/oleObject18.bin" ContentType="application/vnd.openxmlformats-officedocument.oleObject"/>
  <Override PartName="/word/header39.xml" ContentType="application/vnd.openxmlformats-officedocument.wordprocessingml.header+xml"/>
  <Override PartName="/word/footer37.xml" ContentType="application/vnd.openxmlformats-officedocument.wordprocessingml.footer+xml"/>
  <Override PartName="/word/header40.xml" ContentType="application/vnd.openxmlformats-officedocument.wordprocessingml.header+xml"/>
  <Override PartName="/word/footer38.xml" ContentType="application/vnd.openxmlformats-officedocument.wordprocessingml.footer+xml"/>
  <Override PartName="/word/header41.xml" ContentType="application/vnd.openxmlformats-officedocument.wordprocessingml.header+xml"/>
  <Override PartName="/word/footer39.xml" ContentType="application/vnd.openxmlformats-officedocument.wordprocessingml.footer+xml"/>
  <Override PartName="/word/header42.xml" ContentType="application/vnd.openxmlformats-officedocument.wordprocessingml.header+xml"/>
  <Override PartName="/word/footer40.xml" ContentType="application/vnd.openxmlformats-officedocument.wordprocessingml.footer+xml"/>
  <Override PartName="/word/header43.xml" ContentType="application/vnd.openxmlformats-officedocument.wordprocessingml.header+xml"/>
  <Override PartName="/word/footer41.xml" ContentType="application/vnd.openxmlformats-officedocument.wordprocessingml.footer+xml"/>
  <Override PartName="/word/header44.xml" ContentType="application/vnd.openxmlformats-officedocument.wordprocessingml.header+xml"/>
  <Override PartName="/word/footer4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71F3" w:rsidRPr="003F639E" w:rsidRDefault="009A0E1F">
      <w:pPr>
        <w:pStyle w:val="commentary"/>
        <w:rPr>
          <w:rFonts w:asciiTheme="minorHAnsi" w:hAnsiTheme="minorHAnsi" w:cstheme="minorHAnsi"/>
        </w:rPr>
      </w:pPr>
      <w:r w:rsidRPr="003F639E">
        <w:rPr>
          <w:rFonts w:asciiTheme="minorHAnsi" w:hAnsiTheme="minorHAnsi" w:cstheme="minorHAnsi"/>
        </w:rPr>
        <w:t>NOT</w:t>
      </w:r>
      <w:r w:rsidR="004F4364" w:rsidRPr="003F639E">
        <w:rPr>
          <w:rFonts w:asciiTheme="minorHAnsi" w:hAnsiTheme="minorHAnsi" w:cstheme="minorHAnsi"/>
        </w:rPr>
        <w:t>A</w:t>
      </w:r>
      <w:r w:rsidRPr="003F639E">
        <w:rPr>
          <w:rFonts w:asciiTheme="minorHAnsi" w:hAnsiTheme="minorHAnsi" w:cstheme="minorHAnsi"/>
        </w:rPr>
        <w:t xml:space="preserve">: </w:t>
      </w:r>
      <w:r w:rsidR="006071F3" w:rsidRPr="003F639E">
        <w:rPr>
          <w:rFonts w:asciiTheme="minorHAnsi" w:hAnsiTheme="minorHAnsi" w:cstheme="minorHAnsi"/>
        </w:rPr>
        <w:t xml:space="preserve"> Todas as instruções deste documento estão escritas utilizando o estilo “Commentary”. Você pode esconder e reexibir as instruções apenas clicando </w:t>
      </w:r>
      <w:r w:rsidR="00775281" w:rsidRPr="003F639E">
        <w:rPr>
          <w:rFonts w:asciiTheme="minorHAnsi" w:hAnsiTheme="minorHAnsi" w:cstheme="minorHAnsi"/>
        </w:rPr>
        <w:t>o botão de Parágrafo que aparece na barra de menu do Word. Quando o documento for finalizado você pode remover as instruções permanentemente utilizando a opção de “Delete Commentary”</w:t>
      </w:r>
    </w:p>
    <w:p w:rsidR="009A0E1F" w:rsidRPr="003F639E" w:rsidRDefault="00E51492">
      <w:pPr>
        <w:pStyle w:val="Ttulo"/>
        <w:jc w:val="right"/>
        <w:rPr>
          <w:rFonts w:asciiTheme="minorHAnsi" w:hAnsiTheme="minorHAnsi" w:cstheme="minorHAnsi"/>
          <w:sz w:val="40"/>
        </w:rPr>
      </w:pPr>
      <w:r w:rsidRPr="003F639E">
        <w:rPr>
          <w:rFonts w:asciiTheme="minorHAnsi" w:hAnsiTheme="minorHAnsi" w:cstheme="minorHAnsi"/>
          <w:sz w:val="40"/>
        </w:rPr>
        <w:t xml:space="preserve">Especificação </w:t>
      </w:r>
      <w:r w:rsidR="009A6AB4" w:rsidRPr="003F639E">
        <w:rPr>
          <w:rFonts w:asciiTheme="minorHAnsi" w:hAnsiTheme="minorHAnsi" w:cstheme="minorHAnsi"/>
          <w:sz w:val="40"/>
        </w:rPr>
        <w:t>Técnica</w:t>
      </w:r>
      <w:r w:rsidRPr="003F639E">
        <w:rPr>
          <w:rFonts w:asciiTheme="minorHAnsi" w:hAnsiTheme="minorHAnsi" w:cstheme="minorHAnsi"/>
          <w:sz w:val="40"/>
        </w:rPr>
        <w:t xml:space="preserve"> de ETL</w:t>
      </w:r>
    </w:p>
    <w:p w:rsidR="009A0E1F" w:rsidRPr="00382DF8" w:rsidRDefault="007926DE" w:rsidP="00382DF8">
      <w:pPr>
        <w:pStyle w:val="Ttulo"/>
        <w:jc w:val="right"/>
        <w:rPr>
          <w:rFonts w:asciiTheme="minorHAnsi" w:hAnsiTheme="minorHAnsi" w:cstheme="minorHAnsi"/>
          <w:sz w:val="40"/>
        </w:rPr>
      </w:pPr>
      <w:fldSimple w:instr=" SUBJECT  \* MERGEFORMAT ">
        <w:r w:rsidR="00382DF8" w:rsidRPr="00382DF8">
          <w:rPr>
            <w:rFonts w:asciiTheme="minorHAnsi" w:hAnsiTheme="minorHAnsi" w:cstheme="minorHAnsi"/>
          </w:rPr>
          <w:t>Projeto Custo de Pessoal: Interface SIA - ADP</w:t>
        </w:r>
      </w:fldSimple>
    </w:p>
    <w:p w:rsidR="009A0E1F" w:rsidRDefault="009A0E1F"/>
    <w:p w:rsidR="00382DF8" w:rsidRPr="003F639E" w:rsidRDefault="00382DF8"/>
    <w:p w:rsidR="009A0E1F" w:rsidRPr="003F639E" w:rsidRDefault="009B256B">
      <w:pPr>
        <w:pStyle w:val="Version"/>
        <w:rPr>
          <w:rFonts w:asciiTheme="minorHAnsi" w:hAnsiTheme="minorHAnsi" w:cstheme="minorHAnsi"/>
        </w:rPr>
      </w:pPr>
      <w:r w:rsidRPr="003F639E">
        <w:rPr>
          <w:rFonts w:asciiTheme="minorHAnsi" w:hAnsiTheme="minorHAnsi" w:cstheme="minorHAnsi"/>
        </w:rPr>
        <w:t>Versão</w:t>
      </w:r>
      <w:r w:rsidR="009A0E1F" w:rsidRPr="003F639E">
        <w:rPr>
          <w:rFonts w:asciiTheme="minorHAnsi" w:hAnsiTheme="minorHAnsi" w:cstheme="minorHAnsi"/>
        </w:rPr>
        <w:t xml:space="preserve"> 1.0</w:t>
      </w:r>
    </w:p>
    <w:p w:rsidR="009A0E1F" w:rsidRPr="003F639E" w:rsidRDefault="00382DF8">
      <w:pPr>
        <w:pStyle w:val="DocDate"/>
        <w:rPr>
          <w:rFonts w:asciiTheme="minorHAnsi" w:hAnsiTheme="minorHAnsi" w:cstheme="minorHAnsi"/>
        </w:rPr>
      </w:pPr>
      <w:r>
        <w:rPr>
          <w:rFonts w:asciiTheme="minorHAnsi" w:hAnsiTheme="minorHAnsi" w:cstheme="minorHAnsi"/>
        </w:rPr>
        <w:t>30</w:t>
      </w:r>
      <w:r w:rsidR="00971EF0" w:rsidRPr="003F639E">
        <w:rPr>
          <w:rFonts w:asciiTheme="minorHAnsi" w:hAnsiTheme="minorHAnsi" w:cstheme="minorHAnsi"/>
        </w:rPr>
        <w:t>/</w:t>
      </w:r>
      <w:r>
        <w:rPr>
          <w:rFonts w:asciiTheme="minorHAnsi" w:hAnsiTheme="minorHAnsi" w:cstheme="minorHAnsi"/>
        </w:rPr>
        <w:t>11</w:t>
      </w:r>
      <w:r w:rsidR="00971EF0" w:rsidRPr="003F639E">
        <w:rPr>
          <w:rFonts w:asciiTheme="minorHAnsi" w:hAnsiTheme="minorHAnsi" w:cstheme="minorHAnsi"/>
        </w:rPr>
        <w:t>/20</w:t>
      </w:r>
      <w:r>
        <w:rPr>
          <w:rFonts w:asciiTheme="minorHAnsi" w:hAnsiTheme="minorHAnsi" w:cstheme="minorHAnsi"/>
        </w:rPr>
        <w:t>12</w:t>
      </w:r>
    </w:p>
    <w:p w:rsidR="009A0E1F" w:rsidRPr="003F639E" w:rsidRDefault="009A0E1F">
      <w:pPr>
        <w:jc w:val="right"/>
      </w:pPr>
    </w:p>
    <w:p w:rsidR="009A0E1F" w:rsidRPr="003F639E" w:rsidRDefault="009A0E1F">
      <w:pPr>
        <w:sectPr w:rsidR="009A0E1F" w:rsidRPr="003F639E">
          <w:headerReference w:type="default" r:id="rId10"/>
          <w:footerReference w:type="default" r:id="rId11"/>
          <w:type w:val="nextColumn"/>
          <w:pgSz w:w="11909" w:h="16834" w:code="9"/>
          <w:pgMar w:top="1872" w:right="1152" w:bottom="1426" w:left="1152" w:header="706" w:footer="706" w:gutter="0"/>
          <w:cols w:space="720"/>
          <w:vAlign w:val="center"/>
        </w:sectPr>
      </w:pPr>
    </w:p>
    <w:p w:rsidR="00473824" w:rsidRPr="003F639E" w:rsidRDefault="00473824" w:rsidP="00473824">
      <w:pPr>
        <w:pStyle w:val="MMTopic1"/>
        <w:numPr>
          <w:ilvl w:val="0"/>
          <w:numId w:val="0"/>
        </w:numPr>
        <w:rPr>
          <w:lang w:val="pt-BR"/>
        </w:rPr>
      </w:pPr>
      <w:bookmarkStart w:id="0" w:name="_Hlt44566571"/>
      <w:bookmarkStart w:id="1" w:name="_Toc342586706"/>
      <w:bookmarkEnd w:id="0"/>
      <w:r w:rsidRPr="003F639E">
        <w:rPr>
          <w:lang w:val="pt-BR"/>
        </w:rPr>
        <w:lastRenderedPageBreak/>
        <w:t>Histórico de Revisões</w:t>
      </w:r>
      <w:bookmarkEnd w:id="1"/>
    </w:p>
    <w:tbl>
      <w:tblPr>
        <w:tblW w:w="7938"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1560"/>
        <w:gridCol w:w="992"/>
        <w:gridCol w:w="1984"/>
        <w:gridCol w:w="3402"/>
      </w:tblGrid>
      <w:tr w:rsidR="00473824" w:rsidRPr="003F639E" w:rsidTr="00B636BB">
        <w:trPr>
          <w:trHeight w:val="330"/>
        </w:trPr>
        <w:tc>
          <w:tcPr>
            <w:tcW w:w="1560" w:type="dxa"/>
            <w:shd w:val="clear" w:color="auto" w:fill="333399"/>
          </w:tcPr>
          <w:p w:rsidR="00473824" w:rsidRPr="003F639E" w:rsidRDefault="00473824" w:rsidP="00FA6E71">
            <w:pPr>
              <w:spacing w:before="56" w:after="113"/>
            </w:pPr>
            <w:r w:rsidRPr="003F639E">
              <w:rPr>
                <w:rFonts w:ascii="Calibri" w:hAnsi="Calibri" w:cs="Calibri"/>
                <w:b/>
                <w:bCs/>
                <w:color w:val="FFFFFF"/>
              </w:rPr>
              <w:t>Data</w:t>
            </w:r>
          </w:p>
        </w:tc>
        <w:tc>
          <w:tcPr>
            <w:tcW w:w="992" w:type="dxa"/>
            <w:shd w:val="clear" w:color="auto" w:fill="333399"/>
          </w:tcPr>
          <w:p w:rsidR="00473824" w:rsidRPr="003F639E" w:rsidRDefault="00473824" w:rsidP="00FA6E71">
            <w:pPr>
              <w:spacing w:before="56" w:after="113"/>
            </w:pPr>
            <w:r w:rsidRPr="003F639E">
              <w:rPr>
                <w:rFonts w:ascii="Calibri" w:hAnsi="Calibri" w:cs="Calibri"/>
                <w:b/>
                <w:bCs/>
                <w:color w:val="FFFFFF"/>
              </w:rPr>
              <w:t>Versão</w:t>
            </w:r>
          </w:p>
        </w:tc>
        <w:tc>
          <w:tcPr>
            <w:tcW w:w="1984" w:type="dxa"/>
            <w:shd w:val="clear" w:color="auto" w:fill="333399"/>
          </w:tcPr>
          <w:p w:rsidR="00473824" w:rsidRPr="003F639E" w:rsidRDefault="00473824" w:rsidP="00FA6E71">
            <w:pPr>
              <w:spacing w:before="56" w:after="113"/>
            </w:pPr>
            <w:r w:rsidRPr="003F639E">
              <w:rPr>
                <w:rFonts w:ascii="Calibri" w:hAnsi="Calibri" w:cs="Calibri"/>
                <w:b/>
                <w:bCs/>
                <w:color w:val="FFFFFF"/>
              </w:rPr>
              <w:t>Preparado por</w:t>
            </w:r>
          </w:p>
        </w:tc>
        <w:tc>
          <w:tcPr>
            <w:tcW w:w="3402" w:type="dxa"/>
            <w:shd w:val="clear" w:color="auto" w:fill="333399"/>
          </w:tcPr>
          <w:p w:rsidR="00473824" w:rsidRPr="003F639E" w:rsidRDefault="00473824" w:rsidP="00FA6E71">
            <w:pPr>
              <w:spacing w:before="56" w:after="113"/>
            </w:pPr>
            <w:r w:rsidRPr="003F639E">
              <w:rPr>
                <w:rFonts w:ascii="Calibri" w:hAnsi="Calibri" w:cs="Calibri"/>
                <w:b/>
                <w:bCs/>
                <w:color w:val="FFFFFF"/>
              </w:rPr>
              <w:t>Comentários</w:t>
            </w:r>
          </w:p>
        </w:tc>
      </w:tr>
      <w:tr w:rsidR="00473824" w:rsidRPr="003F639E" w:rsidTr="00B636BB">
        <w:trPr>
          <w:trHeight w:val="290"/>
        </w:trPr>
        <w:tc>
          <w:tcPr>
            <w:tcW w:w="1560" w:type="dxa"/>
            <w:shd w:val="clear" w:color="auto" w:fill="CCCCFF"/>
          </w:tcPr>
          <w:p w:rsidR="00473824" w:rsidRPr="003F639E" w:rsidRDefault="00822517" w:rsidP="00B636BB">
            <w:pPr>
              <w:spacing w:before="56" w:after="113"/>
              <w:jc w:val="center"/>
            </w:pPr>
            <w:r>
              <w:rPr>
                <w:rFonts w:ascii="Calibri" w:hAnsi="Calibri" w:cs="Calibri"/>
                <w:b/>
                <w:bCs/>
                <w:color w:val="000000"/>
              </w:rPr>
              <w:t>30/11</w:t>
            </w:r>
            <w:r w:rsidR="00473824" w:rsidRPr="003F639E">
              <w:rPr>
                <w:rFonts w:ascii="Calibri" w:hAnsi="Calibri" w:cs="Calibri"/>
                <w:b/>
                <w:bCs/>
                <w:color w:val="000000"/>
              </w:rPr>
              <w:t>/2012</w:t>
            </w:r>
          </w:p>
        </w:tc>
        <w:tc>
          <w:tcPr>
            <w:tcW w:w="992" w:type="dxa"/>
            <w:shd w:val="clear" w:color="auto" w:fill="CCCCFF"/>
          </w:tcPr>
          <w:p w:rsidR="00473824" w:rsidRPr="003F639E" w:rsidRDefault="00660906" w:rsidP="00660906">
            <w:pPr>
              <w:spacing w:before="56" w:after="113"/>
              <w:jc w:val="center"/>
            </w:pPr>
            <w:r>
              <w:rPr>
                <w:rFonts w:ascii="Calibri" w:hAnsi="Calibri" w:cs="Calibri"/>
                <w:color w:val="000000"/>
              </w:rPr>
              <w:t>1.0</w:t>
            </w:r>
          </w:p>
        </w:tc>
        <w:tc>
          <w:tcPr>
            <w:tcW w:w="1984" w:type="dxa"/>
            <w:shd w:val="clear" w:color="auto" w:fill="CCCCFF"/>
          </w:tcPr>
          <w:p w:rsidR="00473824" w:rsidRPr="003F639E" w:rsidRDefault="00A1507F" w:rsidP="00A1507F">
            <w:pPr>
              <w:spacing w:before="56" w:after="113"/>
            </w:pPr>
            <w:r>
              <w:rPr>
                <w:rFonts w:ascii="Calibri" w:hAnsi="Calibri" w:cs="Calibri"/>
                <w:color w:val="000000"/>
              </w:rPr>
              <w:t>Felipe Cabral</w:t>
            </w:r>
            <w:r w:rsidR="006E6D68">
              <w:rPr>
                <w:rFonts w:ascii="Calibri" w:hAnsi="Calibri" w:cs="Calibri"/>
                <w:color w:val="000000"/>
              </w:rPr>
              <w:t>/Vanessa Felix</w:t>
            </w:r>
          </w:p>
        </w:tc>
        <w:tc>
          <w:tcPr>
            <w:tcW w:w="3402" w:type="dxa"/>
            <w:shd w:val="clear" w:color="auto" w:fill="CCCCFF"/>
          </w:tcPr>
          <w:p w:rsidR="00473824" w:rsidRPr="003F639E" w:rsidRDefault="00473824" w:rsidP="00822517">
            <w:pPr>
              <w:spacing w:before="56" w:after="113"/>
            </w:pPr>
            <w:r w:rsidRPr="003F639E">
              <w:rPr>
                <w:rFonts w:ascii="Calibri" w:hAnsi="Calibri" w:cs="Calibri"/>
                <w:color w:val="000000"/>
              </w:rPr>
              <w:t>Criação d</w:t>
            </w:r>
            <w:r w:rsidR="00822517">
              <w:rPr>
                <w:rFonts w:ascii="Calibri" w:hAnsi="Calibri" w:cs="Calibri"/>
                <w:color w:val="000000"/>
              </w:rPr>
              <w:t>o Documento</w:t>
            </w:r>
          </w:p>
        </w:tc>
      </w:tr>
      <w:tr w:rsidR="00473824" w:rsidRPr="003F639E" w:rsidTr="00B636BB">
        <w:trPr>
          <w:trHeight w:val="330"/>
        </w:trPr>
        <w:tc>
          <w:tcPr>
            <w:tcW w:w="1560" w:type="dxa"/>
          </w:tcPr>
          <w:p w:rsidR="00473824" w:rsidRPr="003F639E" w:rsidRDefault="00473824" w:rsidP="00B636BB">
            <w:pPr>
              <w:spacing w:before="56" w:after="113"/>
              <w:jc w:val="center"/>
            </w:pPr>
          </w:p>
        </w:tc>
        <w:tc>
          <w:tcPr>
            <w:tcW w:w="992" w:type="dxa"/>
          </w:tcPr>
          <w:p w:rsidR="00473824" w:rsidRPr="003F639E" w:rsidRDefault="00473824" w:rsidP="00B636BB">
            <w:pPr>
              <w:spacing w:before="56" w:after="113"/>
              <w:jc w:val="center"/>
            </w:pPr>
          </w:p>
        </w:tc>
        <w:tc>
          <w:tcPr>
            <w:tcW w:w="1984" w:type="dxa"/>
          </w:tcPr>
          <w:p w:rsidR="00473824" w:rsidRPr="003F639E" w:rsidRDefault="00473824" w:rsidP="00FA6E71">
            <w:pPr>
              <w:spacing w:before="56" w:after="113"/>
              <w:jc w:val="right"/>
            </w:pPr>
          </w:p>
        </w:tc>
        <w:tc>
          <w:tcPr>
            <w:tcW w:w="3402" w:type="dxa"/>
          </w:tcPr>
          <w:p w:rsidR="00473824" w:rsidRPr="003F639E" w:rsidRDefault="00473824" w:rsidP="00FA6E71">
            <w:pPr>
              <w:spacing w:before="56" w:after="113"/>
              <w:jc w:val="right"/>
            </w:pPr>
          </w:p>
        </w:tc>
      </w:tr>
    </w:tbl>
    <w:p w:rsidR="009A0E1F" w:rsidRPr="003F639E" w:rsidRDefault="009A0E1F">
      <w:pPr>
        <w:pStyle w:val="Cabealho"/>
        <w:tabs>
          <w:tab w:val="clear" w:pos="4320"/>
          <w:tab w:val="clear" w:pos="8640"/>
        </w:tabs>
      </w:pPr>
    </w:p>
    <w:sdt>
      <w:sdtPr>
        <w:rPr>
          <w:rFonts w:ascii="Times New Roman" w:eastAsia="Times New Roman" w:hAnsi="Times New Roman" w:cs="Times New Roman"/>
          <w:b w:val="0"/>
          <w:bCs w:val="0"/>
          <w:color w:val="auto"/>
          <w:sz w:val="20"/>
          <w:szCs w:val="20"/>
          <w:lang w:val="en-GB" w:eastAsia="en-US"/>
        </w:rPr>
        <w:id w:val="-1152065804"/>
        <w:docPartObj>
          <w:docPartGallery w:val="Table of Contents"/>
          <w:docPartUnique/>
        </w:docPartObj>
      </w:sdtPr>
      <w:sdtEndPr>
        <w:rPr>
          <w:lang w:val="pt-BR"/>
        </w:rPr>
      </w:sdtEndPr>
      <w:sdtContent>
        <w:p w:rsidR="00362802" w:rsidRPr="003F639E" w:rsidRDefault="00362802">
          <w:pPr>
            <w:pStyle w:val="CabealhodoSumrio"/>
          </w:pPr>
          <w:r w:rsidRPr="003F639E">
            <w:t>Índice</w:t>
          </w:r>
        </w:p>
        <w:p w:rsidR="00DE4E1B" w:rsidRDefault="00590FE8">
          <w:pPr>
            <w:pStyle w:val="Sumrio1"/>
            <w:tabs>
              <w:tab w:val="right" w:leader="dot" w:pos="7896"/>
            </w:tabs>
            <w:rPr>
              <w:rFonts w:asciiTheme="minorHAnsi" w:eastAsiaTheme="minorEastAsia" w:hAnsiTheme="minorHAnsi" w:cstheme="minorBidi"/>
              <w:b w:val="0"/>
              <w:caps w:val="0"/>
              <w:noProof/>
              <w:sz w:val="22"/>
              <w:szCs w:val="22"/>
              <w:lang w:eastAsia="pt-BR"/>
            </w:rPr>
          </w:pPr>
          <w:r w:rsidRPr="003F639E">
            <w:rPr>
              <w:b w:val="0"/>
              <w:smallCaps/>
            </w:rPr>
            <w:fldChar w:fldCharType="begin"/>
          </w:r>
          <w:r w:rsidR="00362802" w:rsidRPr="003F639E">
            <w:instrText xml:space="preserve"> TOC \o "1-3" \h \z \u </w:instrText>
          </w:r>
          <w:r w:rsidRPr="003F639E">
            <w:rPr>
              <w:b w:val="0"/>
              <w:smallCaps/>
            </w:rPr>
            <w:fldChar w:fldCharType="separate"/>
          </w:r>
          <w:hyperlink w:anchor="_Toc342586706" w:history="1">
            <w:r w:rsidR="00DE4E1B" w:rsidRPr="003D30CE">
              <w:rPr>
                <w:rStyle w:val="Hyperlink"/>
                <w:noProof/>
              </w:rPr>
              <w:t>Histórico de Revisões</w:t>
            </w:r>
            <w:r w:rsidR="00DE4E1B">
              <w:rPr>
                <w:noProof/>
                <w:webHidden/>
              </w:rPr>
              <w:tab/>
            </w:r>
            <w:r w:rsidR="00DE4E1B">
              <w:rPr>
                <w:noProof/>
                <w:webHidden/>
              </w:rPr>
              <w:fldChar w:fldCharType="begin"/>
            </w:r>
            <w:r w:rsidR="00DE4E1B">
              <w:rPr>
                <w:noProof/>
                <w:webHidden/>
              </w:rPr>
              <w:instrText xml:space="preserve"> PAGEREF _Toc342586706 \h </w:instrText>
            </w:r>
            <w:r w:rsidR="00DE4E1B">
              <w:rPr>
                <w:noProof/>
                <w:webHidden/>
              </w:rPr>
            </w:r>
            <w:r w:rsidR="00DE4E1B">
              <w:rPr>
                <w:noProof/>
                <w:webHidden/>
              </w:rPr>
              <w:fldChar w:fldCharType="separate"/>
            </w:r>
            <w:r w:rsidR="00DE4E1B">
              <w:rPr>
                <w:noProof/>
                <w:webHidden/>
              </w:rPr>
              <w:t>1</w:t>
            </w:r>
            <w:r w:rsidR="00DE4E1B">
              <w:rPr>
                <w:noProof/>
                <w:webHidden/>
              </w:rPr>
              <w:fldChar w:fldCharType="end"/>
            </w:r>
          </w:hyperlink>
        </w:p>
        <w:p w:rsidR="00DE4E1B" w:rsidRDefault="007926DE">
          <w:pPr>
            <w:pStyle w:val="Sumrio1"/>
            <w:tabs>
              <w:tab w:val="right" w:leader="dot" w:pos="7896"/>
            </w:tabs>
            <w:rPr>
              <w:rFonts w:asciiTheme="minorHAnsi" w:eastAsiaTheme="minorEastAsia" w:hAnsiTheme="minorHAnsi" w:cstheme="minorBidi"/>
              <w:b w:val="0"/>
              <w:caps w:val="0"/>
              <w:noProof/>
              <w:sz w:val="22"/>
              <w:szCs w:val="22"/>
              <w:lang w:eastAsia="pt-BR"/>
            </w:rPr>
          </w:pPr>
          <w:hyperlink w:anchor="_Toc342586707" w:history="1">
            <w:r w:rsidR="00DE4E1B" w:rsidRPr="003D30CE">
              <w:rPr>
                <w:rStyle w:val="Hyperlink"/>
                <w:noProof/>
              </w:rPr>
              <w:t>1 Objetivo</w:t>
            </w:r>
            <w:r w:rsidR="00DE4E1B">
              <w:rPr>
                <w:noProof/>
                <w:webHidden/>
              </w:rPr>
              <w:tab/>
            </w:r>
            <w:r w:rsidR="00DE4E1B">
              <w:rPr>
                <w:noProof/>
                <w:webHidden/>
              </w:rPr>
              <w:fldChar w:fldCharType="begin"/>
            </w:r>
            <w:r w:rsidR="00DE4E1B">
              <w:rPr>
                <w:noProof/>
                <w:webHidden/>
              </w:rPr>
              <w:instrText xml:space="preserve"> PAGEREF _Toc342586707 \h </w:instrText>
            </w:r>
            <w:r w:rsidR="00DE4E1B">
              <w:rPr>
                <w:noProof/>
                <w:webHidden/>
              </w:rPr>
            </w:r>
            <w:r w:rsidR="00DE4E1B">
              <w:rPr>
                <w:noProof/>
                <w:webHidden/>
              </w:rPr>
              <w:fldChar w:fldCharType="separate"/>
            </w:r>
            <w:r w:rsidR="00DE4E1B">
              <w:rPr>
                <w:noProof/>
                <w:webHidden/>
              </w:rPr>
              <w:t>3</w:t>
            </w:r>
            <w:r w:rsidR="00DE4E1B">
              <w:rPr>
                <w:noProof/>
                <w:webHidden/>
              </w:rPr>
              <w:fldChar w:fldCharType="end"/>
            </w:r>
          </w:hyperlink>
        </w:p>
        <w:p w:rsidR="00DE4E1B" w:rsidRDefault="007926DE">
          <w:pPr>
            <w:pStyle w:val="Sumrio1"/>
            <w:tabs>
              <w:tab w:val="right" w:leader="dot" w:pos="7896"/>
            </w:tabs>
            <w:rPr>
              <w:rFonts w:asciiTheme="minorHAnsi" w:eastAsiaTheme="minorEastAsia" w:hAnsiTheme="minorHAnsi" w:cstheme="minorBidi"/>
              <w:b w:val="0"/>
              <w:caps w:val="0"/>
              <w:noProof/>
              <w:sz w:val="22"/>
              <w:szCs w:val="22"/>
              <w:lang w:eastAsia="pt-BR"/>
            </w:rPr>
          </w:pPr>
          <w:hyperlink w:anchor="_Toc342586708" w:history="1">
            <w:r w:rsidR="00DE4E1B" w:rsidRPr="003D30CE">
              <w:rPr>
                <w:rStyle w:val="Hyperlink"/>
                <w:noProof/>
              </w:rPr>
              <w:t>2 Escopo</w:t>
            </w:r>
            <w:r w:rsidR="00DE4E1B">
              <w:rPr>
                <w:noProof/>
                <w:webHidden/>
              </w:rPr>
              <w:tab/>
            </w:r>
            <w:r w:rsidR="00DE4E1B">
              <w:rPr>
                <w:noProof/>
                <w:webHidden/>
              </w:rPr>
              <w:fldChar w:fldCharType="begin"/>
            </w:r>
            <w:r w:rsidR="00DE4E1B">
              <w:rPr>
                <w:noProof/>
                <w:webHidden/>
              </w:rPr>
              <w:instrText xml:space="preserve"> PAGEREF _Toc342586708 \h </w:instrText>
            </w:r>
            <w:r w:rsidR="00DE4E1B">
              <w:rPr>
                <w:noProof/>
                <w:webHidden/>
              </w:rPr>
            </w:r>
            <w:r w:rsidR="00DE4E1B">
              <w:rPr>
                <w:noProof/>
                <w:webHidden/>
              </w:rPr>
              <w:fldChar w:fldCharType="separate"/>
            </w:r>
            <w:r w:rsidR="00DE4E1B">
              <w:rPr>
                <w:noProof/>
                <w:webHidden/>
              </w:rPr>
              <w:t>3</w:t>
            </w:r>
            <w:r w:rsidR="00DE4E1B">
              <w:rPr>
                <w:noProof/>
                <w:webHidden/>
              </w:rPr>
              <w:fldChar w:fldCharType="end"/>
            </w:r>
          </w:hyperlink>
        </w:p>
        <w:p w:rsidR="00DE4E1B" w:rsidRDefault="007926DE">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2586709" w:history="1">
            <w:r w:rsidR="00DE4E1B" w:rsidRPr="003D30CE">
              <w:rPr>
                <w:rStyle w:val="Hyperlink"/>
                <w:noProof/>
              </w:rPr>
              <w:t>2.1 Descrição do Escopo</w:t>
            </w:r>
            <w:r w:rsidR="00DE4E1B">
              <w:rPr>
                <w:noProof/>
                <w:webHidden/>
              </w:rPr>
              <w:tab/>
            </w:r>
            <w:r w:rsidR="00DE4E1B">
              <w:rPr>
                <w:noProof/>
                <w:webHidden/>
              </w:rPr>
              <w:fldChar w:fldCharType="begin"/>
            </w:r>
            <w:r w:rsidR="00DE4E1B">
              <w:rPr>
                <w:noProof/>
                <w:webHidden/>
              </w:rPr>
              <w:instrText xml:space="preserve"> PAGEREF _Toc342586709 \h </w:instrText>
            </w:r>
            <w:r w:rsidR="00DE4E1B">
              <w:rPr>
                <w:noProof/>
                <w:webHidden/>
              </w:rPr>
            </w:r>
            <w:r w:rsidR="00DE4E1B">
              <w:rPr>
                <w:noProof/>
                <w:webHidden/>
              </w:rPr>
              <w:fldChar w:fldCharType="separate"/>
            </w:r>
            <w:r w:rsidR="00DE4E1B">
              <w:rPr>
                <w:noProof/>
                <w:webHidden/>
              </w:rPr>
              <w:t>4</w:t>
            </w:r>
            <w:r w:rsidR="00DE4E1B">
              <w:rPr>
                <w:noProof/>
                <w:webHidden/>
              </w:rPr>
              <w:fldChar w:fldCharType="end"/>
            </w:r>
          </w:hyperlink>
        </w:p>
        <w:p w:rsidR="00DE4E1B" w:rsidRDefault="007926DE">
          <w:pPr>
            <w:pStyle w:val="Sumrio3"/>
            <w:tabs>
              <w:tab w:val="right" w:leader="dot" w:pos="7896"/>
            </w:tabs>
            <w:rPr>
              <w:rFonts w:asciiTheme="minorHAnsi" w:eastAsiaTheme="minorEastAsia" w:hAnsiTheme="minorHAnsi" w:cstheme="minorBidi"/>
              <w:i w:val="0"/>
              <w:noProof/>
              <w:sz w:val="22"/>
              <w:szCs w:val="22"/>
              <w:lang w:eastAsia="pt-BR"/>
            </w:rPr>
          </w:pPr>
          <w:hyperlink w:anchor="_Toc342586710" w:history="1">
            <w:r w:rsidR="00DE4E1B" w:rsidRPr="003D30CE">
              <w:rPr>
                <w:rStyle w:val="Hyperlink"/>
                <w:noProof/>
              </w:rPr>
              <w:t>2.1.1 Requisitos Funcionais</w:t>
            </w:r>
            <w:r w:rsidR="00DE4E1B">
              <w:rPr>
                <w:noProof/>
                <w:webHidden/>
              </w:rPr>
              <w:tab/>
            </w:r>
            <w:r w:rsidR="00DE4E1B">
              <w:rPr>
                <w:noProof/>
                <w:webHidden/>
              </w:rPr>
              <w:fldChar w:fldCharType="begin"/>
            </w:r>
            <w:r w:rsidR="00DE4E1B">
              <w:rPr>
                <w:noProof/>
                <w:webHidden/>
              </w:rPr>
              <w:instrText xml:space="preserve"> PAGEREF _Toc342586710 \h </w:instrText>
            </w:r>
            <w:r w:rsidR="00DE4E1B">
              <w:rPr>
                <w:noProof/>
                <w:webHidden/>
              </w:rPr>
            </w:r>
            <w:r w:rsidR="00DE4E1B">
              <w:rPr>
                <w:noProof/>
                <w:webHidden/>
              </w:rPr>
              <w:fldChar w:fldCharType="separate"/>
            </w:r>
            <w:r w:rsidR="00DE4E1B">
              <w:rPr>
                <w:noProof/>
                <w:webHidden/>
              </w:rPr>
              <w:t>4</w:t>
            </w:r>
            <w:r w:rsidR="00DE4E1B">
              <w:rPr>
                <w:noProof/>
                <w:webHidden/>
              </w:rPr>
              <w:fldChar w:fldCharType="end"/>
            </w:r>
          </w:hyperlink>
        </w:p>
        <w:p w:rsidR="00DE4E1B" w:rsidRDefault="007926DE">
          <w:pPr>
            <w:pStyle w:val="Sumrio3"/>
            <w:tabs>
              <w:tab w:val="right" w:leader="dot" w:pos="7896"/>
            </w:tabs>
            <w:rPr>
              <w:rFonts w:asciiTheme="minorHAnsi" w:eastAsiaTheme="minorEastAsia" w:hAnsiTheme="minorHAnsi" w:cstheme="minorBidi"/>
              <w:i w:val="0"/>
              <w:noProof/>
              <w:sz w:val="22"/>
              <w:szCs w:val="22"/>
              <w:lang w:eastAsia="pt-BR"/>
            </w:rPr>
          </w:pPr>
          <w:hyperlink w:anchor="_Toc342586711" w:history="1">
            <w:r w:rsidR="00DE4E1B" w:rsidRPr="003D30CE">
              <w:rPr>
                <w:rStyle w:val="Hyperlink"/>
                <w:noProof/>
              </w:rPr>
              <w:t>2.1.2 Requisitos Não Funcionais</w:t>
            </w:r>
            <w:r w:rsidR="00DE4E1B">
              <w:rPr>
                <w:noProof/>
                <w:webHidden/>
              </w:rPr>
              <w:tab/>
            </w:r>
            <w:r w:rsidR="00DE4E1B">
              <w:rPr>
                <w:noProof/>
                <w:webHidden/>
              </w:rPr>
              <w:fldChar w:fldCharType="begin"/>
            </w:r>
            <w:r w:rsidR="00DE4E1B">
              <w:rPr>
                <w:noProof/>
                <w:webHidden/>
              </w:rPr>
              <w:instrText xml:space="preserve"> PAGEREF _Toc342586711 \h </w:instrText>
            </w:r>
            <w:r w:rsidR="00DE4E1B">
              <w:rPr>
                <w:noProof/>
                <w:webHidden/>
              </w:rPr>
            </w:r>
            <w:r w:rsidR="00DE4E1B">
              <w:rPr>
                <w:noProof/>
                <w:webHidden/>
              </w:rPr>
              <w:fldChar w:fldCharType="separate"/>
            </w:r>
            <w:r w:rsidR="00DE4E1B">
              <w:rPr>
                <w:noProof/>
                <w:webHidden/>
              </w:rPr>
              <w:t>7</w:t>
            </w:r>
            <w:r w:rsidR="00DE4E1B">
              <w:rPr>
                <w:noProof/>
                <w:webHidden/>
              </w:rPr>
              <w:fldChar w:fldCharType="end"/>
            </w:r>
          </w:hyperlink>
        </w:p>
        <w:p w:rsidR="00DE4E1B" w:rsidRDefault="007926DE">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2586712" w:history="1">
            <w:r w:rsidR="00DE4E1B" w:rsidRPr="003D30CE">
              <w:rPr>
                <w:rStyle w:val="Hyperlink"/>
                <w:noProof/>
              </w:rPr>
              <w:t>2.2 Fora do Escopo</w:t>
            </w:r>
            <w:r w:rsidR="00DE4E1B">
              <w:rPr>
                <w:noProof/>
                <w:webHidden/>
              </w:rPr>
              <w:tab/>
            </w:r>
            <w:r w:rsidR="00DE4E1B">
              <w:rPr>
                <w:noProof/>
                <w:webHidden/>
              </w:rPr>
              <w:fldChar w:fldCharType="begin"/>
            </w:r>
            <w:r w:rsidR="00DE4E1B">
              <w:rPr>
                <w:noProof/>
                <w:webHidden/>
              </w:rPr>
              <w:instrText xml:space="preserve"> PAGEREF _Toc342586712 \h </w:instrText>
            </w:r>
            <w:r w:rsidR="00DE4E1B">
              <w:rPr>
                <w:noProof/>
                <w:webHidden/>
              </w:rPr>
            </w:r>
            <w:r w:rsidR="00DE4E1B">
              <w:rPr>
                <w:noProof/>
                <w:webHidden/>
              </w:rPr>
              <w:fldChar w:fldCharType="separate"/>
            </w:r>
            <w:r w:rsidR="00DE4E1B">
              <w:rPr>
                <w:noProof/>
                <w:webHidden/>
              </w:rPr>
              <w:t>7</w:t>
            </w:r>
            <w:r w:rsidR="00DE4E1B">
              <w:rPr>
                <w:noProof/>
                <w:webHidden/>
              </w:rPr>
              <w:fldChar w:fldCharType="end"/>
            </w:r>
          </w:hyperlink>
        </w:p>
        <w:p w:rsidR="00DE4E1B" w:rsidRDefault="007926DE">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2586713" w:history="1">
            <w:r w:rsidR="00DE4E1B" w:rsidRPr="003D30CE">
              <w:rPr>
                <w:rStyle w:val="Hyperlink"/>
                <w:noProof/>
              </w:rPr>
              <w:t>2.3 Premissas</w:t>
            </w:r>
            <w:r w:rsidR="00DE4E1B">
              <w:rPr>
                <w:noProof/>
                <w:webHidden/>
              </w:rPr>
              <w:tab/>
            </w:r>
            <w:r w:rsidR="00DE4E1B">
              <w:rPr>
                <w:noProof/>
                <w:webHidden/>
              </w:rPr>
              <w:fldChar w:fldCharType="begin"/>
            </w:r>
            <w:r w:rsidR="00DE4E1B">
              <w:rPr>
                <w:noProof/>
                <w:webHidden/>
              </w:rPr>
              <w:instrText xml:space="preserve"> PAGEREF _Toc342586713 \h </w:instrText>
            </w:r>
            <w:r w:rsidR="00DE4E1B">
              <w:rPr>
                <w:noProof/>
                <w:webHidden/>
              </w:rPr>
            </w:r>
            <w:r w:rsidR="00DE4E1B">
              <w:rPr>
                <w:noProof/>
                <w:webHidden/>
              </w:rPr>
              <w:fldChar w:fldCharType="separate"/>
            </w:r>
            <w:r w:rsidR="00DE4E1B">
              <w:rPr>
                <w:noProof/>
                <w:webHidden/>
              </w:rPr>
              <w:t>8</w:t>
            </w:r>
            <w:r w:rsidR="00DE4E1B">
              <w:rPr>
                <w:noProof/>
                <w:webHidden/>
              </w:rPr>
              <w:fldChar w:fldCharType="end"/>
            </w:r>
          </w:hyperlink>
        </w:p>
        <w:p w:rsidR="00DE4E1B" w:rsidRDefault="007926DE">
          <w:pPr>
            <w:pStyle w:val="Sumrio1"/>
            <w:tabs>
              <w:tab w:val="right" w:leader="dot" w:pos="7896"/>
            </w:tabs>
            <w:rPr>
              <w:rFonts w:asciiTheme="minorHAnsi" w:eastAsiaTheme="minorEastAsia" w:hAnsiTheme="minorHAnsi" w:cstheme="minorBidi"/>
              <w:b w:val="0"/>
              <w:caps w:val="0"/>
              <w:noProof/>
              <w:sz w:val="22"/>
              <w:szCs w:val="22"/>
              <w:lang w:eastAsia="pt-BR"/>
            </w:rPr>
          </w:pPr>
          <w:hyperlink w:anchor="_Toc342586714" w:history="1">
            <w:r w:rsidR="00DE4E1B" w:rsidRPr="003D30CE">
              <w:rPr>
                <w:rStyle w:val="Hyperlink"/>
                <w:noProof/>
              </w:rPr>
              <w:t>3 Visão Lógica do Fluxo de Dados</w:t>
            </w:r>
            <w:r w:rsidR="00DE4E1B">
              <w:rPr>
                <w:noProof/>
                <w:webHidden/>
              </w:rPr>
              <w:tab/>
            </w:r>
            <w:r w:rsidR="00DE4E1B">
              <w:rPr>
                <w:noProof/>
                <w:webHidden/>
              </w:rPr>
              <w:fldChar w:fldCharType="begin"/>
            </w:r>
            <w:r w:rsidR="00DE4E1B">
              <w:rPr>
                <w:noProof/>
                <w:webHidden/>
              </w:rPr>
              <w:instrText xml:space="preserve"> PAGEREF _Toc342586714 \h </w:instrText>
            </w:r>
            <w:r w:rsidR="00DE4E1B">
              <w:rPr>
                <w:noProof/>
                <w:webHidden/>
              </w:rPr>
            </w:r>
            <w:r w:rsidR="00DE4E1B">
              <w:rPr>
                <w:noProof/>
                <w:webHidden/>
              </w:rPr>
              <w:fldChar w:fldCharType="separate"/>
            </w:r>
            <w:r w:rsidR="00DE4E1B">
              <w:rPr>
                <w:noProof/>
                <w:webHidden/>
              </w:rPr>
              <w:t>9</w:t>
            </w:r>
            <w:r w:rsidR="00DE4E1B">
              <w:rPr>
                <w:noProof/>
                <w:webHidden/>
              </w:rPr>
              <w:fldChar w:fldCharType="end"/>
            </w:r>
          </w:hyperlink>
        </w:p>
        <w:p w:rsidR="00DE4E1B" w:rsidRDefault="007926DE">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2586715" w:history="1">
            <w:r w:rsidR="00DE4E1B" w:rsidRPr="003D30CE">
              <w:rPr>
                <w:rStyle w:val="Hyperlink"/>
                <w:noProof/>
              </w:rPr>
              <w:t>3.1 Fluxo Padrão – wf_carrega_ods_to_consolid_horista</w:t>
            </w:r>
            <w:r w:rsidR="00DE4E1B">
              <w:rPr>
                <w:noProof/>
                <w:webHidden/>
              </w:rPr>
              <w:tab/>
            </w:r>
            <w:r w:rsidR="00DE4E1B">
              <w:rPr>
                <w:noProof/>
                <w:webHidden/>
              </w:rPr>
              <w:fldChar w:fldCharType="begin"/>
            </w:r>
            <w:r w:rsidR="00DE4E1B">
              <w:rPr>
                <w:noProof/>
                <w:webHidden/>
              </w:rPr>
              <w:instrText xml:space="preserve"> PAGEREF _Toc342586715 \h </w:instrText>
            </w:r>
            <w:r w:rsidR="00DE4E1B">
              <w:rPr>
                <w:noProof/>
                <w:webHidden/>
              </w:rPr>
            </w:r>
            <w:r w:rsidR="00DE4E1B">
              <w:rPr>
                <w:noProof/>
                <w:webHidden/>
              </w:rPr>
              <w:fldChar w:fldCharType="separate"/>
            </w:r>
            <w:r w:rsidR="00DE4E1B">
              <w:rPr>
                <w:noProof/>
                <w:webHidden/>
              </w:rPr>
              <w:t>10</w:t>
            </w:r>
            <w:r w:rsidR="00DE4E1B">
              <w:rPr>
                <w:noProof/>
                <w:webHidden/>
              </w:rPr>
              <w:fldChar w:fldCharType="end"/>
            </w:r>
          </w:hyperlink>
        </w:p>
        <w:p w:rsidR="00DE4E1B" w:rsidRDefault="007926DE">
          <w:pPr>
            <w:pStyle w:val="Sumrio3"/>
            <w:tabs>
              <w:tab w:val="right" w:leader="dot" w:pos="7896"/>
            </w:tabs>
            <w:rPr>
              <w:rFonts w:asciiTheme="minorHAnsi" w:eastAsiaTheme="minorEastAsia" w:hAnsiTheme="minorHAnsi" w:cstheme="minorBidi"/>
              <w:i w:val="0"/>
              <w:noProof/>
              <w:sz w:val="22"/>
              <w:szCs w:val="22"/>
              <w:lang w:eastAsia="pt-BR"/>
            </w:rPr>
          </w:pPr>
          <w:hyperlink w:anchor="_Toc342586716" w:history="1">
            <w:r w:rsidR="00DE4E1B" w:rsidRPr="003D30CE">
              <w:rPr>
                <w:rStyle w:val="Hyperlink"/>
                <w:noProof/>
              </w:rPr>
              <w:t>3.1.1 Estruturas de Dados - m_carga_alocacao_remuneracao_docente</w:t>
            </w:r>
            <w:r w:rsidR="00DE4E1B">
              <w:rPr>
                <w:noProof/>
                <w:webHidden/>
              </w:rPr>
              <w:tab/>
            </w:r>
            <w:r w:rsidR="00DE4E1B">
              <w:rPr>
                <w:noProof/>
                <w:webHidden/>
              </w:rPr>
              <w:fldChar w:fldCharType="begin"/>
            </w:r>
            <w:r w:rsidR="00DE4E1B">
              <w:rPr>
                <w:noProof/>
                <w:webHidden/>
              </w:rPr>
              <w:instrText xml:space="preserve"> PAGEREF _Toc342586716 \h </w:instrText>
            </w:r>
            <w:r w:rsidR="00DE4E1B">
              <w:rPr>
                <w:noProof/>
                <w:webHidden/>
              </w:rPr>
            </w:r>
            <w:r w:rsidR="00DE4E1B">
              <w:rPr>
                <w:noProof/>
                <w:webHidden/>
              </w:rPr>
              <w:fldChar w:fldCharType="separate"/>
            </w:r>
            <w:r w:rsidR="00DE4E1B">
              <w:rPr>
                <w:noProof/>
                <w:webHidden/>
              </w:rPr>
              <w:t>12</w:t>
            </w:r>
            <w:r w:rsidR="00DE4E1B">
              <w:rPr>
                <w:noProof/>
                <w:webHidden/>
              </w:rPr>
              <w:fldChar w:fldCharType="end"/>
            </w:r>
          </w:hyperlink>
        </w:p>
        <w:p w:rsidR="00DE4E1B" w:rsidRDefault="007926DE">
          <w:pPr>
            <w:pStyle w:val="Sumrio3"/>
            <w:tabs>
              <w:tab w:val="right" w:leader="dot" w:pos="7896"/>
            </w:tabs>
            <w:rPr>
              <w:rFonts w:asciiTheme="minorHAnsi" w:eastAsiaTheme="minorEastAsia" w:hAnsiTheme="minorHAnsi" w:cstheme="minorBidi"/>
              <w:i w:val="0"/>
              <w:noProof/>
              <w:sz w:val="22"/>
              <w:szCs w:val="22"/>
              <w:lang w:eastAsia="pt-BR"/>
            </w:rPr>
          </w:pPr>
          <w:hyperlink w:anchor="_Toc342586717" w:history="1">
            <w:r w:rsidR="00DE4E1B" w:rsidRPr="003D30CE">
              <w:rPr>
                <w:rStyle w:val="Hyperlink"/>
                <w:noProof/>
              </w:rPr>
              <w:t>3.1.2 Estruturas de Dados - m_carga_faltas_remuneracao_docente</w:t>
            </w:r>
            <w:r w:rsidR="00DE4E1B">
              <w:rPr>
                <w:noProof/>
                <w:webHidden/>
              </w:rPr>
              <w:tab/>
            </w:r>
            <w:r w:rsidR="00DE4E1B">
              <w:rPr>
                <w:noProof/>
                <w:webHidden/>
              </w:rPr>
              <w:fldChar w:fldCharType="begin"/>
            </w:r>
            <w:r w:rsidR="00DE4E1B">
              <w:rPr>
                <w:noProof/>
                <w:webHidden/>
              </w:rPr>
              <w:instrText xml:space="preserve"> PAGEREF _Toc342586717 \h </w:instrText>
            </w:r>
            <w:r w:rsidR="00DE4E1B">
              <w:rPr>
                <w:noProof/>
                <w:webHidden/>
              </w:rPr>
            </w:r>
            <w:r w:rsidR="00DE4E1B">
              <w:rPr>
                <w:noProof/>
                <w:webHidden/>
              </w:rPr>
              <w:fldChar w:fldCharType="separate"/>
            </w:r>
            <w:r w:rsidR="00DE4E1B">
              <w:rPr>
                <w:noProof/>
                <w:webHidden/>
              </w:rPr>
              <w:t>15</w:t>
            </w:r>
            <w:r w:rsidR="00DE4E1B">
              <w:rPr>
                <w:noProof/>
                <w:webHidden/>
              </w:rPr>
              <w:fldChar w:fldCharType="end"/>
            </w:r>
          </w:hyperlink>
        </w:p>
        <w:p w:rsidR="00DE4E1B" w:rsidRDefault="007926DE">
          <w:pPr>
            <w:pStyle w:val="Sumrio3"/>
            <w:tabs>
              <w:tab w:val="right" w:leader="dot" w:pos="7896"/>
            </w:tabs>
            <w:rPr>
              <w:rFonts w:asciiTheme="minorHAnsi" w:eastAsiaTheme="minorEastAsia" w:hAnsiTheme="minorHAnsi" w:cstheme="minorBidi"/>
              <w:i w:val="0"/>
              <w:noProof/>
              <w:sz w:val="22"/>
              <w:szCs w:val="22"/>
              <w:lang w:eastAsia="pt-BR"/>
            </w:rPr>
          </w:pPr>
          <w:hyperlink w:anchor="_Toc342586718" w:history="1">
            <w:r w:rsidR="00DE4E1B" w:rsidRPr="003D30CE">
              <w:rPr>
                <w:rStyle w:val="Hyperlink"/>
                <w:noProof/>
              </w:rPr>
              <w:t>3.1.3 Estruturas de Dados - m_carga_extensao_remuneracao_docente</w:t>
            </w:r>
            <w:r w:rsidR="00DE4E1B">
              <w:rPr>
                <w:noProof/>
                <w:webHidden/>
              </w:rPr>
              <w:tab/>
            </w:r>
            <w:r w:rsidR="00DE4E1B">
              <w:rPr>
                <w:noProof/>
                <w:webHidden/>
              </w:rPr>
              <w:fldChar w:fldCharType="begin"/>
            </w:r>
            <w:r w:rsidR="00DE4E1B">
              <w:rPr>
                <w:noProof/>
                <w:webHidden/>
              </w:rPr>
              <w:instrText xml:space="preserve"> PAGEREF _Toc342586718 \h </w:instrText>
            </w:r>
            <w:r w:rsidR="00DE4E1B">
              <w:rPr>
                <w:noProof/>
                <w:webHidden/>
              </w:rPr>
            </w:r>
            <w:r w:rsidR="00DE4E1B">
              <w:rPr>
                <w:noProof/>
                <w:webHidden/>
              </w:rPr>
              <w:fldChar w:fldCharType="separate"/>
            </w:r>
            <w:r w:rsidR="00DE4E1B">
              <w:rPr>
                <w:noProof/>
                <w:webHidden/>
              </w:rPr>
              <w:t>18</w:t>
            </w:r>
            <w:r w:rsidR="00DE4E1B">
              <w:rPr>
                <w:noProof/>
                <w:webHidden/>
              </w:rPr>
              <w:fldChar w:fldCharType="end"/>
            </w:r>
          </w:hyperlink>
        </w:p>
        <w:p w:rsidR="00DE4E1B" w:rsidRDefault="007926DE">
          <w:pPr>
            <w:pStyle w:val="Sumrio3"/>
            <w:tabs>
              <w:tab w:val="right" w:leader="dot" w:pos="7896"/>
            </w:tabs>
            <w:rPr>
              <w:rFonts w:asciiTheme="minorHAnsi" w:eastAsiaTheme="minorEastAsia" w:hAnsiTheme="minorHAnsi" w:cstheme="minorBidi"/>
              <w:i w:val="0"/>
              <w:noProof/>
              <w:sz w:val="22"/>
              <w:szCs w:val="22"/>
              <w:lang w:eastAsia="pt-BR"/>
            </w:rPr>
          </w:pPr>
          <w:hyperlink w:anchor="_Toc342586719" w:history="1">
            <w:r w:rsidR="00DE4E1B" w:rsidRPr="003D30CE">
              <w:rPr>
                <w:rStyle w:val="Hyperlink"/>
                <w:noProof/>
              </w:rPr>
              <w:t>3.1.4 Estruturas de Dados - m_carga_turma_online_remuneracao_docente</w:t>
            </w:r>
            <w:r w:rsidR="00DE4E1B">
              <w:rPr>
                <w:noProof/>
                <w:webHidden/>
              </w:rPr>
              <w:tab/>
            </w:r>
            <w:r w:rsidR="00DE4E1B">
              <w:rPr>
                <w:noProof/>
                <w:webHidden/>
              </w:rPr>
              <w:fldChar w:fldCharType="begin"/>
            </w:r>
            <w:r w:rsidR="00DE4E1B">
              <w:rPr>
                <w:noProof/>
                <w:webHidden/>
              </w:rPr>
              <w:instrText xml:space="preserve"> PAGEREF _Toc342586719 \h </w:instrText>
            </w:r>
            <w:r w:rsidR="00DE4E1B">
              <w:rPr>
                <w:noProof/>
                <w:webHidden/>
              </w:rPr>
            </w:r>
            <w:r w:rsidR="00DE4E1B">
              <w:rPr>
                <w:noProof/>
                <w:webHidden/>
              </w:rPr>
              <w:fldChar w:fldCharType="separate"/>
            </w:r>
            <w:r w:rsidR="00DE4E1B">
              <w:rPr>
                <w:noProof/>
                <w:webHidden/>
              </w:rPr>
              <w:t>21</w:t>
            </w:r>
            <w:r w:rsidR="00DE4E1B">
              <w:rPr>
                <w:noProof/>
                <w:webHidden/>
              </w:rPr>
              <w:fldChar w:fldCharType="end"/>
            </w:r>
          </w:hyperlink>
        </w:p>
        <w:p w:rsidR="00DE4E1B" w:rsidRDefault="007926DE">
          <w:pPr>
            <w:pStyle w:val="Sumrio3"/>
            <w:tabs>
              <w:tab w:val="right" w:leader="dot" w:pos="7896"/>
            </w:tabs>
            <w:rPr>
              <w:rFonts w:asciiTheme="minorHAnsi" w:eastAsiaTheme="minorEastAsia" w:hAnsiTheme="minorHAnsi" w:cstheme="minorBidi"/>
              <w:i w:val="0"/>
              <w:noProof/>
              <w:sz w:val="22"/>
              <w:szCs w:val="22"/>
              <w:lang w:eastAsia="pt-BR"/>
            </w:rPr>
          </w:pPr>
          <w:hyperlink w:anchor="_Toc342586720" w:history="1">
            <w:r w:rsidR="00DE4E1B" w:rsidRPr="003D30CE">
              <w:rPr>
                <w:rStyle w:val="Hyperlink"/>
                <w:noProof/>
              </w:rPr>
              <w:t>3.1.5 Estruturas de Dados - m_carga_especializacao_remuneracao_docente</w:t>
            </w:r>
            <w:r w:rsidR="00DE4E1B">
              <w:rPr>
                <w:noProof/>
                <w:webHidden/>
              </w:rPr>
              <w:tab/>
            </w:r>
            <w:r w:rsidR="00DE4E1B">
              <w:rPr>
                <w:noProof/>
                <w:webHidden/>
              </w:rPr>
              <w:fldChar w:fldCharType="begin"/>
            </w:r>
            <w:r w:rsidR="00DE4E1B">
              <w:rPr>
                <w:noProof/>
                <w:webHidden/>
              </w:rPr>
              <w:instrText xml:space="preserve"> PAGEREF _Toc342586720 \h </w:instrText>
            </w:r>
            <w:r w:rsidR="00DE4E1B">
              <w:rPr>
                <w:noProof/>
                <w:webHidden/>
              </w:rPr>
            </w:r>
            <w:r w:rsidR="00DE4E1B">
              <w:rPr>
                <w:noProof/>
                <w:webHidden/>
              </w:rPr>
              <w:fldChar w:fldCharType="separate"/>
            </w:r>
            <w:r w:rsidR="00DE4E1B">
              <w:rPr>
                <w:noProof/>
                <w:webHidden/>
              </w:rPr>
              <w:t>24</w:t>
            </w:r>
            <w:r w:rsidR="00DE4E1B">
              <w:rPr>
                <w:noProof/>
                <w:webHidden/>
              </w:rPr>
              <w:fldChar w:fldCharType="end"/>
            </w:r>
          </w:hyperlink>
        </w:p>
        <w:p w:rsidR="00DE4E1B" w:rsidRDefault="007926DE">
          <w:pPr>
            <w:pStyle w:val="Sumrio3"/>
            <w:tabs>
              <w:tab w:val="right" w:leader="dot" w:pos="7896"/>
            </w:tabs>
            <w:rPr>
              <w:rFonts w:asciiTheme="minorHAnsi" w:eastAsiaTheme="minorEastAsia" w:hAnsiTheme="minorHAnsi" w:cstheme="minorBidi"/>
              <w:i w:val="0"/>
              <w:noProof/>
              <w:sz w:val="22"/>
              <w:szCs w:val="22"/>
              <w:lang w:eastAsia="pt-BR"/>
            </w:rPr>
          </w:pPr>
          <w:hyperlink w:anchor="_Toc342586721" w:history="1">
            <w:r w:rsidR="00DE4E1B" w:rsidRPr="003D30CE">
              <w:rPr>
                <w:rStyle w:val="Hyperlink"/>
                <w:noProof/>
              </w:rPr>
              <w:t>3.1.6 Estruturas de Dados - m_carga_atuacao_variavel_remuneracao_docente</w:t>
            </w:r>
            <w:r w:rsidR="00DE4E1B">
              <w:rPr>
                <w:noProof/>
                <w:webHidden/>
              </w:rPr>
              <w:tab/>
            </w:r>
            <w:r w:rsidR="00DE4E1B">
              <w:rPr>
                <w:noProof/>
                <w:webHidden/>
              </w:rPr>
              <w:fldChar w:fldCharType="begin"/>
            </w:r>
            <w:r w:rsidR="00DE4E1B">
              <w:rPr>
                <w:noProof/>
                <w:webHidden/>
              </w:rPr>
              <w:instrText xml:space="preserve"> PAGEREF _Toc342586721 \h </w:instrText>
            </w:r>
            <w:r w:rsidR="00DE4E1B">
              <w:rPr>
                <w:noProof/>
                <w:webHidden/>
              </w:rPr>
            </w:r>
            <w:r w:rsidR="00DE4E1B">
              <w:rPr>
                <w:noProof/>
                <w:webHidden/>
              </w:rPr>
              <w:fldChar w:fldCharType="separate"/>
            </w:r>
            <w:r w:rsidR="00DE4E1B">
              <w:rPr>
                <w:noProof/>
                <w:webHidden/>
              </w:rPr>
              <w:t>27</w:t>
            </w:r>
            <w:r w:rsidR="00DE4E1B">
              <w:rPr>
                <w:noProof/>
                <w:webHidden/>
              </w:rPr>
              <w:fldChar w:fldCharType="end"/>
            </w:r>
          </w:hyperlink>
        </w:p>
        <w:p w:rsidR="00DE4E1B" w:rsidRDefault="007926DE">
          <w:pPr>
            <w:pStyle w:val="Sumrio3"/>
            <w:tabs>
              <w:tab w:val="right" w:leader="dot" w:pos="7896"/>
            </w:tabs>
            <w:rPr>
              <w:rFonts w:asciiTheme="minorHAnsi" w:eastAsiaTheme="minorEastAsia" w:hAnsiTheme="minorHAnsi" w:cstheme="minorBidi"/>
              <w:i w:val="0"/>
              <w:noProof/>
              <w:sz w:val="22"/>
              <w:szCs w:val="22"/>
              <w:lang w:eastAsia="pt-BR"/>
            </w:rPr>
          </w:pPr>
          <w:hyperlink w:anchor="_Toc342586722" w:history="1">
            <w:r w:rsidR="00DE4E1B" w:rsidRPr="003D30CE">
              <w:rPr>
                <w:rStyle w:val="Hyperlink"/>
                <w:noProof/>
              </w:rPr>
              <w:t>3.1.7 Estruturas de Dados - m_carga_atuacao_fixa_remuneracao_docente</w:t>
            </w:r>
            <w:r w:rsidR="00DE4E1B">
              <w:rPr>
                <w:noProof/>
                <w:webHidden/>
              </w:rPr>
              <w:tab/>
            </w:r>
            <w:r w:rsidR="00DE4E1B">
              <w:rPr>
                <w:noProof/>
                <w:webHidden/>
              </w:rPr>
              <w:fldChar w:fldCharType="begin"/>
            </w:r>
            <w:r w:rsidR="00DE4E1B">
              <w:rPr>
                <w:noProof/>
                <w:webHidden/>
              </w:rPr>
              <w:instrText xml:space="preserve"> PAGEREF _Toc342586722 \h </w:instrText>
            </w:r>
            <w:r w:rsidR="00DE4E1B">
              <w:rPr>
                <w:noProof/>
                <w:webHidden/>
              </w:rPr>
            </w:r>
            <w:r w:rsidR="00DE4E1B">
              <w:rPr>
                <w:noProof/>
                <w:webHidden/>
              </w:rPr>
              <w:fldChar w:fldCharType="separate"/>
            </w:r>
            <w:r w:rsidR="00DE4E1B">
              <w:rPr>
                <w:noProof/>
                <w:webHidden/>
              </w:rPr>
              <w:t>30</w:t>
            </w:r>
            <w:r w:rsidR="00DE4E1B">
              <w:rPr>
                <w:noProof/>
                <w:webHidden/>
              </w:rPr>
              <w:fldChar w:fldCharType="end"/>
            </w:r>
          </w:hyperlink>
        </w:p>
        <w:p w:rsidR="00DE4E1B" w:rsidRDefault="007926DE">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2586723" w:history="1">
            <w:r w:rsidR="00DE4E1B" w:rsidRPr="003D30CE">
              <w:rPr>
                <w:rStyle w:val="Hyperlink"/>
                <w:noProof/>
              </w:rPr>
              <w:t>3.2 Fluxo Padrão – wf_atualiza_ods_to_consolid_horista</w:t>
            </w:r>
            <w:r w:rsidR="00DE4E1B">
              <w:rPr>
                <w:noProof/>
                <w:webHidden/>
              </w:rPr>
              <w:tab/>
            </w:r>
            <w:r w:rsidR="00DE4E1B">
              <w:rPr>
                <w:noProof/>
                <w:webHidden/>
              </w:rPr>
              <w:fldChar w:fldCharType="begin"/>
            </w:r>
            <w:r w:rsidR="00DE4E1B">
              <w:rPr>
                <w:noProof/>
                <w:webHidden/>
              </w:rPr>
              <w:instrText xml:space="preserve"> PAGEREF _Toc342586723 \h </w:instrText>
            </w:r>
            <w:r w:rsidR="00DE4E1B">
              <w:rPr>
                <w:noProof/>
                <w:webHidden/>
              </w:rPr>
            </w:r>
            <w:r w:rsidR="00DE4E1B">
              <w:rPr>
                <w:noProof/>
                <w:webHidden/>
              </w:rPr>
              <w:fldChar w:fldCharType="separate"/>
            </w:r>
            <w:r w:rsidR="00DE4E1B">
              <w:rPr>
                <w:noProof/>
                <w:webHidden/>
              </w:rPr>
              <w:t>33</w:t>
            </w:r>
            <w:r w:rsidR="00DE4E1B">
              <w:rPr>
                <w:noProof/>
                <w:webHidden/>
              </w:rPr>
              <w:fldChar w:fldCharType="end"/>
            </w:r>
          </w:hyperlink>
        </w:p>
        <w:p w:rsidR="00DE4E1B" w:rsidRDefault="007926DE">
          <w:pPr>
            <w:pStyle w:val="Sumrio3"/>
            <w:tabs>
              <w:tab w:val="right" w:leader="dot" w:pos="7896"/>
            </w:tabs>
            <w:rPr>
              <w:rFonts w:asciiTheme="minorHAnsi" w:eastAsiaTheme="minorEastAsia" w:hAnsiTheme="minorHAnsi" w:cstheme="minorBidi"/>
              <w:i w:val="0"/>
              <w:noProof/>
              <w:sz w:val="22"/>
              <w:szCs w:val="22"/>
              <w:lang w:eastAsia="pt-BR"/>
            </w:rPr>
          </w:pPr>
          <w:hyperlink w:anchor="_Toc342586724" w:history="1">
            <w:r w:rsidR="00DE4E1B" w:rsidRPr="003D30CE">
              <w:rPr>
                <w:rStyle w:val="Hyperlink"/>
                <w:noProof/>
              </w:rPr>
              <w:t>3.2.1 Estruturas de Dados - m_atualiza_alocacao_remuneracao_docente</w:t>
            </w:r>
            <w:r w:rsidR="00DE4E1B">
              <w:rPr>
                <w:noProof/>
                <w:webHidden/>
              </w:rPr>
              <w:tab/>
            </w:r>
            <w:r w:rsidR="00DE4E1B">
              <w:rPr>
                <w:noProof/>
                <w:webHidden/>
              </w:rPr>
              <w:fldChar w:fldCharType="begin"/>
            </w:r>
            <w:r w:rsidR="00DE4E1B">
              <w:rPr>
                <w:noProof/>
                <w:webHidden/>
              </w:rPr>
              <w:instrText xml:space="preserve"> PAGEREF _Toc342586724 \h </w:instrText>
            </w:r>
            <w:r w:rsidR="00DE4E1B">
              <w:rPr>
                <w:noProof/>
                <w:webHidden/>
              </w:rPr>
            </w:r>
            <w:r w:rsidR="00DE4E1B">
              <w:rPr>
                <w:noProof/>
                <w:webHidden/>
              </w:rPr>
              <w:fldChar w:fldCharType="separate"/>
            </w:r>
            <w:r w:rsidR="00DE4E1B">
              <w:rPr>
                <w:noProof/>
                <w:webHidden/>
              </w:rPr>
              <w:t>35</w:t>
            </w:r>
            <w:r w:rsidR="00DE4E1B">
              <w:rPr>
                <w:noProof/>
                <w:webHidden/>
              </w:rPr>
              <w:fldChar w:fldCharType="end"/>
            </w:r>
          </w:hyperlink>
        </w:p>
        <w:p w:rsidR="00DE4E1B" w:rsidRDefault="007926DE">
          <w:pPr>
            <w:pStyle w:val="Sumrio3"/>
            <w:tabs>
              <w:tab w:val="right" w:leader="dot" w:pos="7896"/>
            </w:tabs>
            <w:rPr>
              <w:rFonts w:asciiTheme="minorHAnsi" w:eastAsiaTheme="minorEastAsia" w:hAnsiTheme="minorHAnsi" w:cstheme="minorBidi"/>
              <w:i w:val="0"/>
              <w:noProof/>
              <w:sz w:val="22"/>
              <w:szCs w:val="22"/>
              <w:lang w:eastAsia="pt-BR"/>
            </w:rPr>
          </w:pPr>
          <w:hyperlink w:anchor="_Toc342586725" w:history="1">
            <w:r w:rsidR="00DE4E1B" w:rsidRPr="003D30CE">
              <w:rPr>
                <w:rStyle w:val="Hyperlink"/>
                <w:noProof/>
              </w:rPr>
              <w:t>3.2.2 Estruturas de Dados - m_atualiza_faltas_remuneracao_docente</w:t>
            </w:r>
            <w:r w:rsidR="00DE4E1B">
              <w:rPr>
                <w:noProof/>
                <w:webHidden/>
              </w:rPr>
              <w:tab/>
            </w:r>
            <w:r w:rsidR="00DE4E1B">
              <w:rPr>
                <w:noProof/>
                <w:webHidden/>
              </w:rPr>
              <w:fldChar w:fldCharType="begin"/>
            </w:r>
            <w:r w:rsidR="00DE4E1B">
              <w:rPr>
                <w:noProof/>
                <w:webHidden/>
              </w:rPr>
              <w:instrText xml:space="preserve"> PAGEREF _Toc342586725 \h </w:instrText>
            </w:r>
            <w:r w:rsidR="00DE4E1B">
              <w:rPr>
                <w:noProof/>
                <w:webHidden/>
              </w:rPr>
            </w:r>
            <w:r w:rsidR="00DE4E1B">
              <w:rPr>
                <w:noProof/>
                <w:webHidden/>
              </w:rPr>
              <w:fldChar w:fldCharType="separate"/>
            </w:r>
            <w:r w:rsidR="00DE4E1B">
              <w:rPr>
                <w:noProof/>
                <w:webHidden/>
              </w:rPr>
              <w:t>38</w:t>
            </w:r>
            <w:r w:rsidR="00DE4E1B">
              <w:rPr>
                <w:noProof/>
                <w:webHidden/>
              </w:rPr>
              <w:fldChar w:fldCharType="end"/>
            </w:r>
          </w:hyperlink>
        </w:p>
        <w:p w:rsidR="00DE4E1B" w:rsidRDefault="007926DE">
          <w:pPr>
            <w:pStyle w:val="Sumrio3"/>
            <w:tabs>
              <w:tab w:val="right" w:leader="dot" w:pos="7896"/>
            </w:tabs>
            <w:rPr>
              <w:rFonts w:asciiTheme="minorHAnsi" w:eastAsiaTheme="minorEastAsia" w:hAnsiTheme="minorHAnsi" w:cstheme="minorBidi"/>
              <w:i w:val="0"/>
              <w:noProof/>
              <w:sz w:val="22"/>
              <w:szCs w:val="22"/>
              <w:lang w:eastAsia="pt-BR"/>
            </w:rPr>
          </w:pPr>
          <w:hyperlink w:anchor="_Toc342586726" w:history="1">
            <w:r w:rsidR="00DE4E1B" w:rsidRPr="003D30CE">
              <w:rPr>
                <w:rStyle w:val="Hyperlink"/>
                <w:noProof/>
              </w:rPr>
              <w:t>3.2.3 Estruturas de Dados - m_atualiza_extensao_remuneracao_docente</w:t>
            </w:r>
            <w:r w:rsidR="00DE4E1B">
              <w:rPr>
                <w:noProof/>
                <w:webHidden/>
              </w:rPr>
              <w:tab/>
            </w:r>
            <w:r w:rsidR="00DE4E1B">
              <w:rPr>
                <w:noProof/>
                <w:webHidden/>
              </w:rPr>
              <w:fldChar w:fldCharType="begin"/>
            </w:r>
            <w:r w:rsidR="00DE4E1B">
              <w:rPr>
                <w:noProof/>
                <w:webHidden/>
              </w:rPr>
              <w:instrText xml:space="preserve"> PAGEREF _Toc342586726 \h </w:instrText>
            </w:r>
            <w:r w:rsidR="00DE4E1B">
              <w:rPr>
                <w:noProof/>
                <w:webHidden/>
              </w:rPr>
            </w:r>
            <w:r w:rsidR="00DE4E1B">
              <w:rPr>
                <w:noProof/>
                <w:webHidden/>
              </w:rPr>
              <w:fldChar w:fldCharType="separate"/>
            </w:r>
            <w:r w:rsidR="00DE4E1B">
              <w:rPr>
                <w:noProof/>
                <w:webHidden/>
              </w:rPr>
              <w:t>41</w:t>
            </w:r>
            <w:r w:rsidR="00DE4E1B">
              <w:rPr>
                <w:noProof/>
                <w:webHidden/>
              </w:rPr>
              <w:fldChar w:fldCharType="end"/>
            </w:r>
          </w:hyperlink>
        </w:p>
        <w:p w:rsidR="00DE4E1B" w:rsidRDefault="007926DE">
          <w:pPr>
            <w:pStyle w:val="Sumrio3"/>
            <w:tabs>
              <w:tab w:val="right" w:leader="dot" w:pos="7896"/>
            </w:tabs>
            <w:rPr>
              <w:rFonts w:asciiTheme="minorHAnsi" w:eastAsiaTheme="minorEastAsia" w:hAnsiTheme="minorHAnsi" w:cstheme="minorBidi"/>
              <w:i w:val="0"/>
              <w:noProof/>
              <w:sz w:val="22"/>
              <w:szCs w:val="22"/>
              <w:lang w:eastAsia="pt-BR"/>
            </w:rPr>
          </w:pPr>
          <w:hyperlink w:anchor="_Toc342586727" w:history="1">
            <w:r w:rsidR="00DE4E1B" w:rsidRPr="003D30CE">
              <w:rPr>
                <w:rStyle w:val="Hyperlink"/>
                <w:noProof/>
              </w:rPr>
              <w:t>3.2.4 Estruturas de Dados - m_atualiza_turma_online_remuneracao_docente</w:t>
            </w:r>
            <w:r w:rsidR="00DE4E1B">
              <w:rPr>
                <w:noProof/>
                <w:webHidden/>
              </w:rPr>
              <w:tab/>
            </w:r>
            <w:r w:rsidR="00DE4E1B">
              <w:rPr>
                <w:noProof/>
                <w:webHidden/>
              </w:rPr>
              <w:fldChar w:fldCharType="begin"/>
            </w:r>
            <w:r w:rsidR="00DE4E1B">
              <w:rPr>
                <w:noProof/>
                <w:webHidden/>
              </w:rPr>
              <w:instrText xml:space="preserve"> PAGEREF _Toc342586727 \h </w:instrText>
            </w:r>
            <w:r w:rsidR="00DE4E1B">
              <w:rPr>
                <w:noProof/>
                <w:webHidden/>
              </w:rPr>
            </w:r>
            <w:r w:rsidR="00DE4E1B">
              <w:rPr>
                <w:noProof/>
                <w:webHidden/>
              </w:rPr>
              <w:fldChar w:fldCharType="separate"/>
            </w:r>
            <w:r w:rsidR="00DE4E1B">
              <w:rPr>
                <w:noProof/>
                <w:webHidden/>
              </w:rPr>
              <w:t>44</w:t>
            </w:r>
            <w:r w:rsidR="00DE4E1B">
              <w:rPr>
                <w:noProof/>
                <w:webHidden/>
              </w:rPr>
              <w:fldChar w:fldCharType="end"/>
            </w:r>
          </w:hyperlink>
        </w:p>
        <w:p w:rsidR="00DE4E1B" w:rsidRDefault="007926DE">
          <w:pPr>
            <w:pStyle w:val="Sumrio3"/>
            <w:tabs>
              <w:tab w:val="right" w:leader="dot" w:pos="7896"/>
            </w:tabs>
            <w:rPr>
              <w:rFonts w:asciiTheme="minorHAnsi" w:eastAsiaTheme="minorEastAsia" w:hAnsiTheme="minorHAnsi" w:cstheme="minorBidi"/>
              <w:i w:val="0"/>
              <w:noProof/>
              <w:sz w:val="22"/>
              <w:szCs w:val="22"/>
              <w:lang w:eastAsia="pt-BR"/>
            </w:rPr>
          </w:pPr>
          <w:hyperlink w:anchor="_Toc342586728" w:history="1">
            <w:r w:rsidR="00DE4E1B" w:rsidRPr="003D30CE">
              <w:rPr>
                <w:rStyle w:val="Hyperlink"/>
                <w:noProof/>
              </w:rPr>
              <w:t>3.2.5 Estruturas de Dados - m_atualiza_especializacao_remuneracao_docente</w:t>
            </w:r>
            <w:r w:rsidR="00DE4E1B">
              <w:rPr>
                <w:noProof/>
                <w:webHidden/>
              </w:rPr>
              <w:tab/>
            </w:r>
            <w:r w:rsidR="00DE4E1B">
              <w:rPr>
                <w:noProof/>
                <w:webHidden/>
              </w:rPr>
              <w:fldChar w:fldCharType="begin"/>
            </w:r>
            <w:r w:rsidR="00DE4E1B">
              <w:rPr>
                <w:noProof/>
                <w:webHidden/>
              </w:rPr>
              <w:instrText xml:space="preserve"> PAGEREF _Toc342586728 \h </w:instrText>
            </w:r>
            <w:r w:rsidR="00DE4E1B">
              <w:rPr>
                <w:noProof/>
                <w:webHidden/>
              </w:rPr>
            </w:r>
            <w:r w:rsidR="00DE4E1B">
              <w:rPr>
                <w:noProof/>
                <w:webHidden/>
              </w:rPr>
              <w:fldChar w:fldCharType="separate"/>
            </w:r>
            <w:r w:rsidR="00DE4E1B">
              <w:rPr>
                <w:noProof/>
                <w:webHidden/>
              </w:rPr>
              <w:t>47</w:t>
            </w:r>
            <w:r w:rsidR="00DE4E1B">
              <w:rPr>
                <w:noProof/>
                <w:webHidden/>
              </w:rPr>
              <w:fldChar w:fldCharType="end"/>
            </w:r>
          </w:hyperlink>
        </w:p>
        <w:p w:rsidR="00DE4E1B" w:rsidRDefault="007926DE">
          <w:pPr>
            <w:pStyle w:val="Sumrio3"/>
            <w:tabs>
              <w:tab w:val="right" w:leader="dot" w:pos="7896"/>
            </w:tabs>
            <w:rPr>
              <w:rFonts w:asciiTheme="minorHAnsi" w:eastAsiaTheme="minorEastAsia" w:hAnsiTheme="minorHAnsi" w:cstheme="minorBidi"/>
              <w:i w:val="0"/>
              <w:noProof/>
              <w:sz w:val="22"/>
              <w:szCs w:val="22"/>
              <w:lang w:eastAsia="pt-BR"/>
            </w:rPr>
          </w:pPr>
          <w:hyperlink w:anchor="_Toc342586729" w:history="1">
            <w:r w:rsidR="00DE4E1B" w:rsidRPr="003D30CE">
              <w:rPr>
                <w:rStyle w:val="Hyperlink"/>
                <w:noProof/>
              </w:rPr>
              <w:t>3.2.6 Estruturas de Dados - m_atualiza_atuacao_variavel_remuneracao_docente</w:t>
            </w:r>
            <w:r w:rsidR="00DE4E1B">
              <w:rPr>
                <w:noProof/>
                <w:webHidden/>
              </w:rPr>
              <w:tab/>
            </w:r>
            <w:r w:rsidR="00DE4E1B">
              <w:rPr>
                <w:noProof/>
                <w:webHidden/>
              </w:rPr>
              <w:fldChar w:fldCharType="begin"/>
            </w:r>
            <w:r w:rsidR="00DE4E1B">
              <w:rPr>
                <w:noProof/>
                <w:webHidden/>
              </w:rPr>
              <w:instrText xml:space="preserve"> PAGEREF _Toc342586729 \h </w:instrText>
            </w:r>
            <w:r w:rsidR="00DE4E1B">
              <w:rPr>
                <w:noProof/>
                <w:webHidden/>
              </w:rPr>
            </w:r>
            <w:r w:rsidR="00DE4E1B">
              <w:rPr>
                <w:noProof/>
                <w:webHidden/>
              </w:rPr>
              <w:fldChar w:fldCharType="separate"/>
            </w:r>
            <w:r w:rsidR="00DE4E1B">
              <w:rPr>
                <w:noProof/>
                <w:webHidden/>
              </w:rPr>
              <w:t>50</w:t>
            </w:r>
            <w:r w:rsidR="00DE4E1B">
              <w:rPr>
                <w:noProof/>
                <w:webHidden/>
              </w:rPr>
              <w:fldChar w:fldCharType="end"/>
            </w:r>
          </w:hyperlink>
        </w:p>
        <w:p w:rsidR="00DE4E1B" w:rsidRDefault="007926DE">
          <w:pPr>
            <w:pStyle w:val="Sumrio3"/>
            <w:tabs>
              <w:tab w:val="right" w:leader="dot" w:pos="7896"/>
            </w:tabs>
            <w:rPr>
              <w:rFonts w:asciiTheme="minorHAnsi" w:eastAsiaTheme="minorEastAsia" w:hAnsiTheme="minorHAnsi" w:cstheme="minorBidi"/>
              <w:i w:val="0"/>
              <w:noProof/>
              <w:sz w:val="22"/>
              <w:szCs w:val="22"/>
              <w:lang w:eastAsia="pt-BR"/>
            </w:rPr>
          </w:pPr>
          <w:hyperlink w:anchor="_Toc342586730" w:history="1">
            <w:r w:rsidR="00DE4E1B" w:rsidRPr="003D30CE">
              <w:rPr>
                <w:rStyle w:val="Hyperlink"/>
                <w:noProof/>
              </w:rPr>
              <w:t>3.2.7 Estruturas de Dados - m_atualiza_atuacao_fixa_remuneracao_docente</w:t>
            </w:r>
            <w:r w:rsidR="00DE4E1B">
              <w:rPr>
                <w:noProof/>
                <w:webHidden/>
              </w:rPr>
              <w:tab/>
            </w:r>
            <w:r w:rsidR="00DE4E1B">
              <w:rPr>
                <w:noProof/>
                <w:webHidden/>
              </w:rPr>
              <w:fldChar w:fldCharType="begin"/>
            </w:r>
            <w:r w:rsidR="00DE4E1B">
              <w:rPr>
                <w:noProof/>
                <w:webHidden/>
              </w:rPr>
              <w:instrText xml:space="preserve"> PAGEREF _Toc342586730 \h </w:instrText>
            </w:r>
            <w:r w:rsidR="00DE4E1B">
              <w:rPr>
                <w:noProof/>
                <w:webHidden/>
              </w:rPr>
            </w:r>
            <w:r w:rsidR="00DE4E1B">
              <w:rPr>
                <w:noProof/>
                <w:webHidden/>
              </w:rPr>
              <w:fldChar w:fldCharType="separate"/>
            </w:r>
            <w:r w:rsidR="00DE4E1B">
              <w:rPr>
                <w:noProof/>
                <w:webHidden/>
              </w:rPr>
              <w:t>52</w:t>
            </w:r>
            <w:r w:rsidR="00DE4E1B">
              <w:rPr>
                <w:noProof/>
                <w:webHidden/>
              </w:rPr>
              <w:fldChar w:fldCharType="end"/>
            </w:r>
          </w:hyperlink>
        </w:p>
        <w:p w:rsidR="00DE4E1B" w:rsidRDefault="007926DE">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2586731" w:history="1">
            <w:r w:rsidR="00DE4E1B" w:rsidRPr="003D30CE">
              <w:rPr>
                <w:rStyle w:val="Hyperlink"/>
                <w:noProof/>
              </w:rPr>
              <w:t>3.3 Fluxo Padrão – wf_atualiza_ods_to_consolid_horista</w:t>
            </w:r>
            <w:r w:rsidR="00DE4E1B">
              <w:rPr>
                <w:noProof/>
                <w:webHidden/>
              </w:rPr>
              <w:tab/>
            </w:r>
            <w:r w:rsidR="00DE4E1B">
              <w:rPr>
                <w:noProof/>
                <w:webHidden/>
              </w:rPr>
              <w:fldChar w:fldCharType="begin"/>
            </w:r>
            <w:r w:rsidR="00DE4E1B">
              <w:rPr>
                <w:noProof/>
                <w:webHidden/>
              </w:rPr>
              <w:instrText xml:space="preserve"> PAGEREF _Toc342586731 \h </w:instrText>
            </w:r>
            <w:r w:rsidR="00DE4E1B">
              <w:rPr>
                <w:noProof/>
                <w:webHidden/>
              </w:rPr>
            </w:r>
            <w:r w:rsidR="00DE4E1B">
              <w:rPr>
                <w:noProof/>
                <w:webHidden/>
              </w:rPr>
              <w:fldChar w:fldCharType="separate"/>
            </w:r>
            <w:r w:rsidR="00DE4E1B">
              <w:rPr>
                <w:noProof/>
                <w:webHidden/>
              </w:rPr>
              <w:t>54</w:t>
            </w:r>
            <w:r w:rsidR="00DE4E1B">
              <w:rPr>
                <w:noProof/>
                <w:webHidden/>
              </w:rPr>
              <w:fldChar w:fldCharType="end"/>
            </w:r>
          </w:hyperlink>
        </w:p>
        <w:p w:rsidR="00DE4E1B" w:rsidRDefault="007926DE">
          <w:pPr>
            <w:pStyle w:val="Sumrio3"/>
            <w:tabs>
              <w:tab w:val="right" w:leader="dot" w:pos="7896"/>
            </w:tabs>
            <w:rPr>
              <w:rFonts w:asciiTheme="minorHAnsi" w:eastAsiaTheme="minorEastAsia" w:hAnsiTheme="minorHAnsi" w:cstheme="minorBidi"/>
              <w:i w:val="0"/>
              <w:noProof/>
              <w:sz w:val="22"/>
              <w:szCs w:val="22"/>
              <w:lang w:eastAsia="pt-BR"/>
            </w:rPr>
          </w:pPr>
          <w:hyperlink w:anchor="_Toc342586732" w:history="1">
            <w:r w:rsidR="00DE4E1B" w:rsidRPr="003D30CE">
              <w:rPr>
                <w:rStyle w:val="Hyperlink"/>
                <w:noProof/>
              </w:rPr>
              <w:t>3.3.1 Estruturas de Dados - m_atualiza_controle_pagamento</w:t>
            </w:r>
            <w:r w:rsidR="00DE4E1B">
              <w:rPr>
                <w:noProof/>
                <w:webHidden/>
              </w:rPr>
              <w:tab/>
            </w:r>
            <w:r w:rsidR="00DE4E1B">
              <w:rPr>
                <w:noProof/>
                <w:webHidden/>
              </w:rPr>
              <w:fldChar w:fldCharType="begin"/>
            </w:r>
            <w:r w:rsidR="00DE4E1B">
              <w:rPr>
                <w:noProof/>
                <w:webHidden/>
              </w:rPr>
              <w:instrText xml:space="preserve"> PAGEREF _Toc342586732 \h </w:instrText>
            </w:r>
            <w:r w:rsidR="00DE4E1B">
              <w:rPr>
                <w:noProof/>
                <w:webHidden/>
              </w:rPr>
            </w:r>
            <w:r w:rsidR="00DE4E1B">
              <w:rPr>
                <w:noProof/>
                <w:webHidden/>
              </w:rPr>
              <w:fldChar w:fldCharType="separate"/>
            </w:r>
            <w:r w:rsidR="00DE4E1B">
              <w:rPr>
                <w:noProof/>
                <w:webHidden/>
              </w:rPr>
              <w:t>55</w:t>
            </w:r>
            <w:r w:rsidR="00DE4E1B">
              <w:rPr>
                <w:noProof/>
                <w:webHidden/>
              </w:rPr>
              <w:fldChar w:fldCharType="end"/>
            </w:r>
          </w:hyperlink>
        </w:p>
        <w:p w:rsidR="00DE4E1B" w:rsidRDefault="007926DE">
          <w:pPr>
            <w:pStyle w:val="Sumrio3"/>
            <w:tabs>
              <w:tab w:val="right" w:leader="dot" w:pos="7896"/>
            </w:tabs>
            <w:rPr>
              <w:rFonts w:asciiTheme="minorHAnsi" w:eastAsiaTheme="minorEastAsia" w:hAnsiTheme="minorHAnsi" w:cstheme="minorBidi"/>
              <w:i w:val="0"/>
              <w:noProof/>
              <w:sz w:val="22"/>
              <w:szCs w:val="22"/>
              <w:lang w:eastAsia="pt-BR"/>
            </w:rPr>
          </w:pPr>
          <w:hyperlink w:anchor="_Toc342586733" w:history="1">
            <w:r w:rsidR="00DE4E1B" w:rsidRPr="003D30CE">
              <w:rPr>
                <w:rStyle w:val="Hyperlink"/>
                <w:noProof/>
              </w:rPr>
              <w:t>3.3.1 Estruturas de Dados - m_atualiza_interface_pagamento</w:t>
            </w:r>
            <w:r w:rsidR="00DE4E1B">
              <w:rPr>
                <w:noProof/>
                <w:webHidden/>
              </w:rPr>
              <w:tab/>
            </w:r>
            <w:r w:rsidR="00DE4E1B">
              <w:rPr>
                <w:noProof/>
                <w:webHidden/>
              </w:rPr>
              <w:fldChar w:fldCharType="begin"/>
            </w:r>
            <w:r w:rsidR="00DE4E1B">
              <w:rPr>
                <w:noProof/>
                <w:webHidden/>
              </w:rPr>
              <w:instrText xml:space="preserve"> PAGEREF _Toc342586733 \h </w:instrText>
            </w:r>
            <w:r w:rsidR="00DE4E1B">
              <w:rPr>
                <w:noProof/>
                <w:webHidden/>
              </w:rPr>
            </w:r>
            <w:r w:rsidR="00DE4E1B">
              <w:rPr>
                <w:noProof/>
                <w:webHidden/>
              </w:rPr>
              <w:fldChar w:fldCharType="separate"/>
            </w:r>
            <w:r w:rsidR="00DE4E1B">
              <w:rPr>
                <w:noProof/>
                <w:webHidden/>
              </w:rPr>
              <w:t>57</w:t>
            </w:r>
            <w:r w:rsidR="00DE4E1B">
              <w:rPr>
                <w:noProof/>
                <w:webHidden/>
              </w:rPr>
              <w:fldChar w:fldCharType="end"/>
            </w:r>
          </w:hyperlink>
        </w:p>
        <w:p w:rsidR="00DE4E1B" w:rsidRDefault="007926DE">
          <w:pPr>
            <w:pStyle w:val="Sumrio1"/>
            <w:tabs>
              <w:tab w:val="right" w:leader="dot" w:pos="7896"/>
            </w:tabs>
            <w:rPr>
              <w:rFonts w:asciiTheme="minorHAnsi" w:eastAsiaTheme="minorEastAsia" w:hAnsiTheme="minorHAnsi" w:cstheme="minorBidi"/>
              <w:b w:val="0"/>
              <w:caps w:val="0"/>
              <w:noProof/>
              <w:sz w:val="22"/>
              <w:szCs w:val="22"/>
              <w:lang w:eastAsia="pt-BR"/>
            </w:rPr>
          </w:pPr>
          <w:hyperlink w:anchor="_Toc342586734" w:history="1">
            <w:r w:rsidR="00DE4E1B" w:rsidRPr="003D30CE">
              <w:rPr>
                <w:rStyle w:val="Hyperlink"/>
                <w:noProof/>
              </w:rPr>
              <w:t>4 Estratégias e Controles</w:t>
            </w:r>
            <w:r w:rsidR="00DE4E1B">
              <w:rPr>
                <w:noProof/>
                <w:webHidden/>
              </w:rPr>
              <w:tab/>
            </w:r>
            <w:r w:rsidR="00DE4E1B">
              <w:rPr>
                <w:noProof/>
                <w:webHidden/>
              </w:rPr>
              <w:fldChar w:fldCharType="begin"/>
            </w:r>
            <w:r w:rsidR="00DE4E1B">
              <w:rPr>
                <w:noProof/>
                <w:webHidden/>
              </w:rPr>
              <w:instrText xml:space="preserve"> PAGEREF _Toc342586734 \h </w:instrText>
            </w:r>
            <w:r w:rsidR="00DE4E1B">
              <w:rPr>
                <w:noProof/>
                <w:webHidden/>
              </w:rPr>
            </w:r>
            <w:r w:rsidR="00DE4E1B">
              <w:rPr>
                <w:noProof/>
                <w:webHidden/>
              </w:rPr>
              <w:fldChar w:fldCharType="separate"/>
            </w:r>
            <w:r w:rsidR="00DE4E1B">
              <w:rPr>
                <w:noProof/>
                <w:webHidden/>
              </w:rPr>
              <w:t>59</w:t>
            </w:r>
            <w:r w:rsidR="00DE4E1B">
              <w:rPr>
                <w:noProof/>
                <w:webHidden/>
              </w:rPr>
              <w:fldChar w:fldCharType="end"/>
            </w:r>
          </w:hyperlink>
        </w:p>
        <w:p w:rsidR="00DE4E1B" w:rsidRDefault="007926DE">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2586735" w:history="1">
            <w:r w:rsidR="00DE4E1B" w:rsidRPr="003D30CE">
              <w:rPr>
                <w:rStyle w:val="Hyperlink"/>
                <w:noProof/>
              </w:rPr>
              <w:t>4.1 Controle e Tratamento de Exceções</w:t>
            </w:r>
            <w:r w:rsidR="00DE4E1B">
              <w:rPr>
                <w:noProof/>
                <w:webHidden/>
              </w:rPr>
              <w:tab/>
            </w:r>
            <w:r w:rsidR="00DE4E1B">
              <w:rPr>
                <w:noProof/>
                <w:webHidden/>
              </w:rPr>
              <w:fldChar w:fldCharType="begin"/>
            </w:r>
            <w:r w:rsidR="00DE4E1B">
              <w:rPr>
                <w:noProof/>
                <w:webHidden/>
              </w:rPr>
              <w:instrText xml:space="preserve"> PAGEREF _Toc342586735 \h </w:instrText>
            </w:r>
            <w:r w:rsidR="00DE4E1B">
              <w:rPr>
                <w:noProof/>
                <w:webHidden/>
              </w:rPr>
            </w:r>
            <w:r w:rsidR="00DE4E1B">
              <w:rPr>
                <w:noProof/>
                <w:webHidden/>
              </w:rPr>
              <w:fldChar w:fldCharType="separate"/>
            </w:r>
            <w:r w:rsidR="00DE4E1B">
              <w:rPr>
                <w:noProof/>
                <w:webHidden/>
              </w:rPr>
              <w:t>59</w:t>
            </w:r>
            <w:r w:rsidR="00DE4E1B">
              <w:rPr>
                <w:noProof/>
                <w:webHidden/>
              </w:rPr>
              <w:fldChar w:fldCharType="end"/>
            </w:r>
          </w:hyperlink>
        </w:p>
        <w:p w:rsidR="00DE4E1B" w:rsidRDefault="007926DE">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2586736" w:history="1">
            <w:r w:rsidR="00DE4E1B" w:rsidRPr="003D30CE">
              <w:rPr>
                <w:rStyle w:val="Hyperlink"/>
                <w:noProof/>
              </w:rPr>
              <w:t>4.2 Expurgo de Dados</w:t>
            </w:r>
            <w:r w:rsidR="00DE4E1B">
              <w:rPr>
                <w:noProof/>
                <w:webHidden/>
              </w:rPr>
              <w:tab/>
            </w:r>
            <w:r w:rsidR="00DE4E1B">
              <w:rPr>
                <w:noProof/>
                <w:webHidden/>
              </w:rPr>
              <w:fldChar w:fldCharType="begin"/>
            </w:r>
            <w:r w:rsidR="00DE4E1B">
              <w:rPr>
                <w:noProof/>
                <w:webHidden/>
              </w:rPr>
              <w:instrText xml:space="preserve"> PAGEREF _Toc342586736 \h </w:instrText>
            </w:r>
            <w:r w:rsidR="00DE4E1B">
              <w:rPr>
                <w:noProof/>
                <w:webHidden/>
              </w:rPr>
            </w:r>
            <w:r w:rsidR="00DE4E1B">
              <w:rPr>
                <w:noProof/>
                <w:webHidden/>
              </w:rPr>
              <w:fldChar w:fldCharType="separate"/>
            </w:r>
            <w:r w:rsidR="00DE4E1B">
              <w:rPr>
                <w:noProof/>
                <w:webHidden/>
              </w:rPr>
              <w:t>59</w:t>
            </w:r>
            <w:r w:rsidR="00DE4E1B">
              <w:rPr>
                <w:noProof/>
                <w:webHidden/>
              </w:rPr>
              <w:fldChar w:fldCharType="end"/>
            </w:r>
          </w:hyperlink>
        </w:p>
        <w:p w:rsidR="00DE4E1B" w:rsidRDefault="007926DE">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2586737" w:history="1">
            <w:r w:rsidR="00DE4E1B" w:rsidRPr="003D30CE">
              <w:rPr>
                <w:rStyle w:val="Hyperlink"/>
                <w:noProof/>
              </w:rPr>
              <w:t>4.3 Reinício e Recuperação</w:t>
            </w:r>
            <w:r w:rsidR="00DE4E1B">
              <w:rPr>
                <w:noProof/>
                <w:webHidden/>
              </w:rPr>
              <w:tab/>
            </w:r>
            <w:r w:rsidR="00DE4E1B">
              <w:rPr>
                <w:noProof/>
                <w:webHidden/>
              </w:rPr>
              <w:fldChar w:fldCharType="begin"/>
            </w:r>
            <w:r w:rsidR="00DE4E1B">
              <w:rPr>
                <w:noProof/>
                <w:webHidden/>
              </w:rPr>
              <w:instrText xml:space="preserve"> PAGEREF _Toc342586737 \h </w:instrText>
            </w:r>
            <w:r w:rsidR="00DE4E1B">
              <w:rPr>
                <w:noProof/>
                <w:webHidden/>
              </w:rPr>
            </w:r>
            <w:r w:rsidR="00DE4E1B">
              <w:rPr>
                <w:noProof/>
                <w:webHidden/>
              </w:rPr>
              <w:fldChar w:fldCharType="separate"/>
            </w:r>
            <w:r w:rsidR="00DE4E1B">
              <w:rPr>
                <w:noProof/>
                <w:webHidden/>
              </w:rPr>
              <w:t>60</w:t>
            </w:r>
            <w:r w:rsidR="00DE4E1B">
              <w:rPr>
                <w:noProof/>
                <w:webHidden/>
              </w:rPr>
              <w:fldChar w:fldCharType="end"/>
            </w:r>
          </w:hyperlink>
        </w:p>
        <w:p w:rsidR="00DE4E1B" w:rsidRDefault="007926DE">
          <w:pPr>
            <w:pStyle w:val="Sumrio2"/>
            <w:tabs>
              <w:tab w:val="right" w:leader="dot" w:pos="7896"/>
            </w:tabs>
            <w:rPr>
              <w:rFonts w:asciiTheme="minorHAnsi" w:eastAsiaTheme="minorEastAsia" w:hAnsiTheme="minorHAnsi" w:cstheme="minorBidi"/>
              <w:smallCaps w:val="0"/>
              <w:noProof/>
              <w:sz w:val="22"/>
              <w:szCs w:val="22"/>
              <w:lang w:eastAsia="pt-BR"/>
            </w:rPr>
          </w:pPr>
          <w:hyperlink w:anchor="_Toc342586738" w:history="1">
            <w:r w:rsidR="00DE4E1B" w:rsidRPr="003D30CE">
              <w:rPr>
                <w:rStyle w:val="Hyperlink"/>
                <w:noProof/>
              </w:rPr>
              <w:t>4.4 Envio de Notificações</w:t>
            </w:r>
            <w:r w:rsidR="00DE4E1B">
              <w:rPr>
                <w:noProof/>
                <w:webHidden/>
              </w:rPr>
              <w:tab/>
            </w:r>
            <w:r w:rsidR="00DE4E1B">
              <w:rPr>
                <w:noProof/>
                <w:webHidden/>
              </w:rPr>
              <w:fldChar w:fldCharType="begin"/>
            </w:r>
            <w:r w:rsidR="00DE4E1B">
              <w:rPr>
                <w:noProof/>
                <w:webHidden/>
              </w:rPr>
              <w:instrText xml:space="preserve"> PAGEREF _Toc342586738 \h </w:instrText>
            </w:r>
            <w:r w:rsidR="00DE4E1B">
              <w:rPr>
                <w:noProof/>
                <w:webHidden/>
              </w:rPr>
            </w:r>
            <w:r w:rsidR="00DE4E1B">
              <w:rPr>
                <w:noProof/>
                <w:webHidden/>
              </w:rPr>
              <w:fldChar w:fldCharType="separate"/>
            </w:r>
            <w:r w:rsidR="00DE4E1B">
              <w:rPr>
                <w:noProof/>
                <w:webHidden/>
              </w:rPr>
              <w:t>60</w:t>
            </w:r>
            <w:r w:rsidR="00DE4E1B">
              <w:rPr>
                <w:noProof/>
                <w:webHidden/>
              </w:rPr>
              <w:fldChar w:fldCharType="end"/>
            </w:r>
          </w:hyperlink>
        </w:p>
        <w:p w:rsidR="00DE4E1B" w:rsidRDefault="007926DE">
          <w:pPr>
            <w:pStyle w:val="Sumrio1"/>
            <w:tabs>
              <w:tab w:val="right" w:leader="dot" w:pos="7896"/>
            </w:tabs>
            <w:rPr>
              <w:rFonts w:asciiTheme="minorHAnsi" w:eastAsiaTheme="minorEastAsia" w:hAnsiTheme="minorHAnsi" w:cstheme="minorBidi"/>
              <w:b w:val="0"/>
              <w:caps w:val="0"/>
              <w:noProof/>
              <w:sz w:val="22"/>
              <w:szCs w:val="22"/>
              <w:lang w:eastAsia="pt-BR"/>
            </w:rPr>
          </w:pPr>
          <w:hyperlink w:anchor="_Toc342586739" w:history="1">
            <w:r w:rsidR="00DE4E1B" w:rsidRPr="003D30CE">
              <w:rPr>
                <w:rStyle w:val="Hyperlink"/>
                <w:noProof/>
              </w:rPr>
              <w:t>5 Mapeamento Técnico de Origem para Destino</w:t>
            </w:r>
            <w:r w:rsidR="00DE4E1B">
              <w:rPr>
                <w:noProof/>
                <w:webHidden/>
              </w:rPr>
              <w:tab/>
            </w:r>
            <w:r w:rsidR="00DE4E1B">
              <w:rPr>
                <w:noProof/>
                <w:webHidden/>
              </w:rPr>
              <w:fldChar w:fldCharType="begin"/>
            </w:r>
            <w:r w:rsidR="00DE4E1B">
              <w:rPr>
                <w:noProof/>
                <w:webHidden/>
              </w:rPr>
              <w:instrText xml:space="preserve"> PAGEREF _Toc342586739 \h </w:instrText>
            </w:r>
            <w:r w:rsidR="00DE4E1B">
              <w:rPr>
                <w:noProof/>
                <w:webHidden/>
              </w:rPr>
            </w:r>
            <w:r w:rsidR="00DE4E1B">
              <w:rPr>
                <w:noProof/>
                <w:webHidden/>
              </w:rPr>
              <w:fldChar w:fldCharType="separate"/>
            </w:r>
            <w:r w:rsidR="00DE4E1B">
              <w:rPr>
                <w:noProof/>
                <w:webHidden/>
              </w:rPr>
              <w:t>61</w:t>
            </w:r>
            <w:r w:rsidR="00DE4E1B">
              <w:rPr>
                <w:noProof/>
                <w:webHidden/>
              </w:rPr>
              <w:fldChar w:fldCharType="end"/>
            </w:r>
          </w:hyperlink>
        </w:p>
        <w:p w:rsidR="00DE4E1B" w:rsidRDefault="007926DE">
          <w:pPr>
            <w:pStyle w:val="Sumrio1"/>
            <w:tabs>
              <w:tab w:val="right" w:leader="dot" w:pos="7896"/>
            </w:tabs>
            <w:rPr>
              <w:rFonts w:asciiTheme="minorHAnsi" w:eastAsiaTheme="minorEastAsia" w:hAnsiTheme="minorHAnsi" w:cstheme="minorBidi"/>
              <w:b w:val="0"/>
              <w:caps w:val="0"/>
              <w:noProof/>
              <w:sz w:val="22"/>
              <w:szCs w:val="22"/>
              <w:lang w:eastAsia="pt-BR"/>
            </w:rPr>
          </w:pPr>
          <w:hyperlink w:anchor="_Toc342586740" w:history="1">
            <w:r w:rsidR="00DE4E1B" w:rsidRPr="003D30CE">
              <w:rPr>
                <w:rStyle w:val="Hyperlink"/>
                <w:noProof/>
              </w:rPr>
              <w:t>6 Definição de Abreviaturas, Siglas e Acrônimos</w:t>
            </w:r>
            <w:r w:rsidR="00DE4E1B">
              <w:rPr>
                <w:noProof/>
                <w:webHidden/>
              </w:rPr>
              <w:tab/>
            </w:r>
            <w:r w:rsidR="00DE4E1B">
              <w:rPr>
                <w:noProof/>
                <w:webHidden/>
              </w:rPr>
              <w:fldChar w:fldCharType="begin"/>
            </w:r>
            <w:r w:rsidR="00DE4E1B">
              <w:rPr>
                <w:noProof/>
                <w:webHidden/>
              </w:rPr>
              <w:instrText xml:space="preserve"> PAGEREF _Toc342586740 \h </w:instrText>
            </w:r>
            <w:r w:rsidR="00DE4E1B">
              <w:rPr>
                <w:noProof/>
                <w:webHidden/>
              </w:rPr>
            </w:r>
            <w:r w:rsidR="00DE4E1B">
              <w:rPr>
                <w:noProof/>
                <w:webHidden/>
              </w:rPr>
              <w:fldChar w:fldCharType="separate"/>
            </w:r>
            <w:r w:rsidR="00DE4E1B">
              <w:rPr>
                <w:noProof/>
                <w:webHidden/>
              </w:rPr>
              <w:t>62</w:t>
            </w:r>
            <w:r w:rsidR="00DE4E1B">
              <w:rPr>
                <w:noProof/>
                <w:webHidden/>
              </w:rPr>
              <w:fldChar w:fldCharType="end"/>
            </w:r>
          </w:hyperlink>
        </w:p>
        <w:p w:rsidR="00362802" w:rsidRPr="003F639E" w:rsidRDefault="00590FE8">
          <w:r w:rsidRPr="003F639E">
            <w:rPr>
              <w:b/>
              <w:bCs/>
            </w:rPr>
            <w:fldChar w:fldCharType="end"/>
          </w:r>
        </w:p>
      </w:sdtContent>
    </w:sdt>
    <w:p w:rsidR="00473824" w:rsidRPr="003F639E" w:rsidRDefault="00473824">
      <w:pPr>
        <w:widowControl/>
        <w:spacing w:before="0" w:after="0" w:line="240" w:lineRule="auto"/>
        <w:rPr>
          <w:rFonts w:ascii="Arial" w:hAnsi="Arial" w:cs="Arial"/>
        </w:rPr>
      </w:pPr>
      <w:r w:rsidRPr="003F639E">
        <w:rPr>
          <w:rFonts w:ascii="Arial" w:hAnsi="Arial" w:cs="Arial"/>
        </w:rPr>
        <w:br w:type="page"/>
      </w:r>
    </w:p>
    <w:p w:rsidR="00473824" w:rsidRPr="003F639E" w:rsidRDefault="00473824" w:rsidP="00473824">
      <w:pPr>
        <w:pStyle w:val="MMTopic1"/>
        <w:rPr>
          <w:lang w:val="pt-BR"/>
        </w:rPr>
      </w:pPr>
      <w:bookmarkStart w:id="2" w:name="_Toc342586707"/>
      <w:r w:rsidRPr="003F639E">
        <w:rPr>
          <w:lang w:val="pt-BR"/>
        </w:rPr>
        <w:lastRenderedPageBreak/>
        <w:t>Objetivo</w:t>
      </w:r>
      <w:bookmarkEnd w:id="2"/>
    </w:p>
    <w:p w:rsidR="009325C3" w:rsidRPr="009325C3" w:rsidRDefault="009325C3" w:rsidP="009325C3">
      <w:pPr>
        <w:jc w:val="both"/>
        <w:rPr>
          <w:rFonts w:asciiTheme="minorHAnsi" w:hAnsiTheme="minorHAnsi" w:cstheme="minorHAnsi"/>
        </w:rPr>
      </w:pPr>
      <w:r w:rsidRPr="009325C3">
        <w:rPr>
          <w:rFonts w:asciiTheme="minorHAnsi" w:hAnsiTheme="minorHAnsi" w:cstheme="minorHAnsi"/>
        </w:rPr>
        <w:t>O</w:t>
      </w:r>
      <w:r w:rsidR="00FA24C2">
        <w:rPr>
          <w:rFonts w:asciiTheme="minorHAnsi" w:hAnsiTheme="minorHAnsi" w:cstheme="minorHAnsi"/>
        </w:rPr>
        <w:t xml:space="preserve"> objetivo do</w:t>
      </w:r>
      <w:r w:rsidRPr="009325C3">
        <w:rPr>
          <w:rFonts w:asciiTheme="minorHAnsi" w:hAnsiTheme="minorHAnsi" w:cstheme="minorHAnsi"/>
        </w:rPr>
        <w:t xml:space="preserve"> projeto </w:t>
      </w:r>
      <w:r w:rsidR="00E05202">
        <w:rPr>
          <w:rFonts w:asciiTheme="minorHAnsi" w:hAnsiTheme="minorHAnsi" w:cstheme="minorHAnsi"/>
        </w:rPr>
        <w:t>consiste</w:t>
      </w:r>
      <w:r w:rsidRPr="009325C3">
        <w:rPr>
          <w:rFonts w:asciiTheme="minorHAnsi" w:hAnsiTheme="minorHAnsi" w:cstheme="minorHAnsi"/>
        </w:rPr>
        <w:t xml:space="preserve"> </w:t>
      </w:r>
      <w:r w:rsidR="00E05202">
        <w:rPr>
          <w:rFonts w:asciiTheme="minorHAnsi" w:hAnsiTheme="minorHAnsi" w:cstheme="minorHAnsi"/>
        </w:rPr>
        <w:t>n</w:t>
      </w:r>
      <w:r w:rsidRPr="009325C3">
        <w:rPr>
          <w:rFonts w:asciiTheme="minorHAnsi" w:hAnsiTheme="minorHAnsi" w:cstheme="minorHAnsi"/>
        </w:rPr>
        <w:t xml:space="preserve">a modernização do processo atual da interface SIA - ADP, que passará de um package e uma série de scripts de Oracle PL/SQL para processos de integração de dados e respectivos objetos criados na plataforma </w:t>
      </w:r>
      <w:proofErr w:type="spellStart"/>
      <w:r w:rsidRPr="009325C3">
        <w:rPr>
          <w:rFonts w:asciiTheme="minorHAnsi" w:hAnsiTheme="minorHAnsi" w:cstheme="minorHAnsi"/>
        </w:rPr>
        <w:t>Informatica</w:t>
      </w:r>
      <w:proofErr w:type="spellEnd"/>
      <w:r w:rsidRPr="009325C3">
        <w:rPr>
          <w:rFonts w:asciiTheme="minorHAnsi" w:hAnsiTheme="minorHAnsi" w:cstheme="minorHAnsi"/>
        </w:rPr>
        <w:t xml:space="preserve"> Power Center.</w:t>
      </w:r>
    </w:p>
    <w:p w:rsidR="009325C3" w:rsidRPr="009325C3" w:rsidRDefault="009325C3" w:rsidP="009325C3">
      <w:pPr>
        <w:jc w:val="both"/>
        <w:rPr>
          <w:rFonts w:asciiTheme="minorHAnsi" w:hAnsiTheme="minorHAnsi" w:cstheme="minorHAnsi"/>
        </w:rPr>
      </w:pPr>
    </w:p>
    <w:p w:rsidR="009325C3" w:rsidRPr="009325C3" w:rsidRDefault="009325C3" w:rsidP="009325C3">
      <w:pPr>
        <w:jc w:val="both"/>
        <w:rPr>
          <w:rFonts w:asciiTheme="minorHAnsi" w:hAnsiTheme="minorHAnsi" w:cstheme="minorHAnsi"/>
        </w:rPr>
      </w:pPr>
      <w:r w:rsidRPr="009325C3">
        <w:rPr>
          <w:rFonts w:asciiTheme="minorHAnsi" w:hAnsiTheme="minorHAnsi" w:cstheme="minorHAnsi"/>
        </w:rPr>
        <w:t>A nova interface procederá com a coleta de informações diariamente e as consolidará mensalmente. Diariamente os resultados serão registrados no BI e mensalmente, de acordo com o processo atual, também no SIA.</w:t>
      </w:r>
    </w:p>
    <w:p w:rsidR="009325C3" w:rsidRPr="009325C3" w:rsidRDefault="009325C3" w:rsidP="009325C3">
      <w:pPr>
        <w:jc w:val="both"/>
        <w:rPr>
          <w:rFonts w:asciiTheme="minorHAnsi" w:hAnsiTheme="minorHAnsi" w:cstheme="minorHAnsi"/>
        </w:rPr>
      </w:pPr>
    </w:p>
    <w:p w:rsidR="009325C3" w:rsidRPr="009325C3" w:rsidRDefault="009325C3" w:rsidP="009325C3">
      <w:pPr>
        <w:jc w:val="both"/>
        <w:rPr>
          <w:rFonts w:asciiTheme="minorHAnsi" w:hAnsiTheme="minorHAnsi" w:cstheme="minorHAnsi"/>
        </w:rPr>
      </w:pPr>
      <w:r w:rsidRPr="009325C3">
        <w:rPr>
          <w:rFonts w:asciiTheme="minorHAnsi" w:hAnsiTheme="minorHAnsi" w:cstheme="minorHAnsi"/>
        </w:rPr>
        <w:t xml:space="preserve"> A partir da carga mensal de pagamentos consolidada no SIA, ocorrerá geração dos arquivos para o ADP por parte da Estácio, do mesmo modo que ocorre no processo atual, através de uma intervenção manual pelo sist</w:t>
      </w:r>
      <w:r w:rsidR="00927A9A">
        <w:rPr>
          <w:rFonts w:asciiTheme="minorHAnsi" w:hAnsiTheme="minorHAnsi" w:cstheme="minorHAnsi"/>
        </w:rPr>
        <w:t>ema SIA ativando um processo ASP</w:t>
      </w:r>
      <w:r w:rsidRPr="009325C3">
        <w:rPr>
          <w:rFonts w:asciiTheme="minorHAnsi" w:hAnsiTheme="minorHAnsi" w:cstheme="minorHAnsi"/>
        </w:rPr>
        <w:t>.</w:t>
      </w:r>
    </w:p>
    <w:p w:rsidR="009325C3" w:rsidRPr="009325C3" w:rsidRDefault="009325C3" w:rsidP="009325C3">
      <w:pPr>
        <w:jc w:val="both"/>
        <w:rPr>
          <w:rFonts w:asciiTheme="minorHAnsi" w:hAnsiTheme="minorHAnsi" w:cstheme="minorHAnsi"/>
        </w:rPr>
      </w:pPr>
    </w:p>
    <w:p w:rsidR="009325C3" w:rsidRPr="009325C3" w:rsidRDefault="009325C3" w:rsidP="009325C3">
      <w:pPr>
        <w:jc w:val="both"/>
        <w:rPr>
          <w:rFonts w:asciiTheme="minorHAnsi" w:hAnsiTheme="minorHAnsi" w:cstheme="minorHAnsi"/>
        </w:rPr>
      </w:pPr>
      <w:r w:rsidRPr="009325C3">
        <w:rPr>
          <w:rFonts w:asciiTheme="minorHAnsi" w:hAnsiTheme="minorHAnsi" w:cstheme="minorHAnsi"/>
        </w:rPr>
        <w:t>Com esta modernização a Estácio espera viabilizar:</w:t>
      </w:r>
    </w:p>
    <w:p w:rsidR="009325C3" w:rsidRPr="009325C3" w:rsidRDefault="009325C3" w:rsidP="006074F9">
      <w:pPr>
        <w:pStyle w:val="PargrafodaLista"/>
        <w:numPr>
          <w:ilvl w:val="0"/>
          <w:numId w:val="10"/>
        </w:numPr>
        <w:jc w:val="both"/>
        <w:rPr>
          <w:rFonts w:asciiTheme="minorHAnsi" w:hAnsiTheme="minorHAnsi" w:cstheme="minorHAnsi"/>
        </w:rPr>
      </w:pPr>
      <w:r w:rsidRPr="009325C3">
        <w:rPr>
          <w:rFonts w:asciiTheme="minorHAnsi" w:hAnsiTheme="minorHAnsi" w:cstheme="minorHAnsi"/>
        </w:rPr>
        <w:t>O acompanhamento antecipado da evolução de alocações, atividades fixas, atividades variáveis, faltas e outros componentes em termos das informações constantes na interface, sobretudo horas, e posteriormente sua conversão em valores com a integração junto aos dados do ADP;</w:t>
      </w:r>
    </w:p>
    <w:p w:rsidR="009325C3" w:rsidRPr="009325C3" w:rsidRDefault="009325C3" w:rsidP="006074F9">
      <w:pPr>
        <w:pStyle w:val="PargrafodaLista"/>
        <w:numPr>
          <w:ilvl w:val="0"/>
          <w:numId w:val="10"/>
        </w:numPr>
        <w:jc w:val="both"/>
        <w:rPr>
          <w:rFonts w:asciiTheme="minorHAnsi" w:hAnsiTheme="minorHAnsi" w:cstheme="minorHAnsi"/>
        </w:rPr>
      </w:pPr>
      <w:r w:rsidRPr="009325C3">
        <w:rPr>
          <w:rFonts w:asciiTheme="minorHAnsi" w:hAnsiTheme="minorHAnsi" w:cstheme="minorHAnsi"/>
        </w:rPr>
        <w:t>A identificação antecipada de possíveis desvios;</w:t>
      </w:r>
    </w:p>
    <w:p w:rsidR="009325C3" w:rsidRPr="009325C3" w:rsidRDefault="009325C3" w:rsidP="006074F9">
      <w:pPr>
        <w:pStyle w:val="PargrafodaLista"/>
        <w:numPr>
          <w:ilvl w:val="0"/>
          <w:numId w:val="10"/>
        </w:numPr>
        <w:jc w:val="both"/>
        <w:rPr>
          <w:rFonts w:asciiTheme="minorHAnsi" w:hAnsiTheme="minorHAnsi" w:cstheme="minorHAnsi"/>
        </w:rPr>
      </w:pPr>
      <w:r w:rsidRPr="009325C3">
        <w:rPr>
          <w:rFonts w:asciiTheme="minorHAnsi" w:hAnsiTheme="minorHAnsi" w:cstheme="minorHAnsi"/>
        </w:rPr>
        <w:t>Desonerar o processamento no SIA.</w:t>
      </w:r>
    </w:p>
    <w:p w:rsidR="00CF4326" w:rsidRDefault="00CF4326" w:rsidP="00CF4326">
      <w:pPr>
        <w:spacing w:before="100" w:beforeAutospacing="1" w:after="100" w:afterAutospacing="1"/>
        <w:jc w:val="both"/>
        <w:rPr>
          <w:rFonts w:ascii="Calibri" w:hAnsi="Calibri" w:cs="Calibri"/>
          <w:color w:val="000000"/>
        </w:rPr>
      </w:pPr>
    </w:p>
    <w:p w:rsidR="00CF4326" w:rsidRPr="00CF4326" w:rsidRDefault="00CF4326" w:rsidP="00CF4326">
      <w:pPr>
        <w:jc w:val="both"/>
        <w:rPr>
          <w:rFonts w:asciiTheme="minorHAnsi" w:hAnsiTheme="minorHAnsi" w:cstheme="minorHAnsi"/>
        </w:rPr>
      </w:pPr>
      <w:r w:rsidRPr="00CF4326">
        <w:rPr>
          <w:rFonts w:asciiTheme="minorHAnsi" w:hAnsiTheme="minorHAnsi" w:cstheme="minorHAnsi"/>
        </w:rPr>
        <w:t>Integração interface SIA-ADP x BI</w:t>
      </w:r>
    </w:p>
    <w:p w:rsidR="00FA24C2" w:rsidRDefault="00CF4326" w:rsidP="00B62FC3">
      <w:pPr>
        <w:spacing w:before="100" w:beforeAutospacing="1" w:after="100" w:afterAutospacing="1"/>
        <w:jc w:val="center"/>
      </w:pPr>
      <w:r w:rsidRPr="00EB4FFC">
        <w:rPr>
          <w:rFonts w:asciiTheme="minorHAnsi" w:hAnsiTheme="minorHAnsi" w:cstheme="minorHAnsi"/>
          <w:noProof/>
          <w:lang w:eastAsia="pt-BR"/>
        </w:rPr>
        <w:drawing>
          <wp:inline distT="0" distB="0" distL="0" distR="0" wp14:anchorId="678AFECC" wp14:editId="5A5DB817">
            <wp:extent cx="4917056" cy="29413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28009" cy="2947852"/>
                    </a:xfrm>
                    <a:prstGeom prst="rect">
                      <a:avLst/>
                    </a:prstGeom>
                    <a:noFill/>
                  </pic:spPr>
                </pic:pic>
              </a:graphicData>
            </a:graphic>
          </wp:inline>
        </w:drawing>
      </w:r>
    </w:p>
    <w:p w:rsidR="009012DF" w:rsidRPr="00B62FC3" w:rsidRDefault="009012DF" w:rsidP="00B62FC3">
      <w:pPr>
        <w:spacing w:before="100" w:beforeAutospacing="1" w:after="100" w:afterAutospacing="1"/>
        <w:jc w:val="center"/>
      </w:pPr>
    </w:p>
    <w:p w:rsidR="00533224" w:rsidRDefault="00533224">
      <w:pPr>
        <w:widowControl/>
        <w:spacing w:before="0" w:after="0" w:line="240" w:lineRule="auto"/>
        <w:rPr>
          <w:rFonts w:asciiTheme="majorHAnsi" w:eastAsiaTheme="majorEastAsia" w:hAnsiTheme="majorHAnsi" w:cstheme="majorBidi"/>
          <w:b/>
          <w:bCs/>
          <w:color w:val="365F91" w:themeColor="accent1" w:themeShade="BF"/>
          <w:sz w:val="28"/>
          <w:szCs w:val="28"/>
        </w:rPr>
      </w:pPr>
      <w:bookmarkStart w:id="3" w:name="_Toc342586708"/>
      <w:r>
        <w:br w:type="page"/>
      </w:r>
    </w:p>
    <w:p w:rsidR="00FA24C2" w:rsidRPr="00FA24C2" w:rsidRDefault="00473824" w:rsidP="00FA24C2">
      <w:pPr>
        <w:pStyle w:val="MMTopic1"/>
        <w:rPr>
          <w:lang w:val="pt-BR"/>
        </w:rPr>
      </w:pPr>
      <w:r w:rsidRPr="003F639E">
        <w:rPr>
          <w:lang w:val="pt-BR"/>
        </w:rPr>
        <w:lastRenderedPageBreak/>
        <w:t>Escopo</w:t>
      </w:r>
      <w:bookmarkEnd w:id="3"/>
    </w:p>
    <w:p w:rsidR="00FA24C2" w:rsidRDefault="00FA24C2" w:rsidP="009A6AB4">
      <w:pPr>
        <w:spacing w:before="56" w:after="113"/>
        <w:jc w:val="both"/>
        <w:rPr>
          <w:rFonts w:ascii="Calibri" w:hAnsi="Calibri" w:cs="Calibri"/>
          <w:color w:val="000000"/>
        </w:rPr>
      </w:pPr>
      <w:r>
        <w:rPr>
          <w:rFonts w:ascii="Calibri" w:hAnsi="Calibri" w:cs="Calibri"/>
          <w:color w:val="000000"/>
        </w:rPr>
        <w:t xml:space="preserve">Este documento tem como objetivo definir e detalhar tecnicamente, todos os processos que fazem parte da interface SIA-ADP. Serão </w:t>
      </w:r>
      <w:r w:rsidR="00D620BB">
        <w:rPr>
          <w:rFonts w:ascii="Calibri" w:hAnsi="Calibri" w:cs="Calibri"/>
          <w:color w:val="000000"/>
        </w:rPr>
        <w:t>definidas</w:t>
      </w:r>
      <w:r>
        <w:rPr>
          <w:rFonts w:ascii="Calibri" w:hAnsi="Calibri" w:cs="Calibri"/>
          <w:color w:val="000000"/>
        </w:rPr>
        <w:t xml:space="preserve"> todas as tabelas, regras aplicadas aos campos, estratégias utilizadas na recuperação de falhas e </w:t>
      </w:r>
      <w:r w:rsidR="00D620BB">
        <w:rPr>
          <w:rFonts w:ascii="Calibri" w:hAnsi="Calibri" w:cs="Calibri"/>
          <w:color w:val="000000"/>
        </w:rPr>
        <w:t>os controles utilizados em caso de alteração de dado.</w:t>
      </w:r>
    </w:p>
    <w:p w:rsidR="00667792" w:rsidRDefault="00667792" w:rsidP="009A6AB4">
      <w:pPr>
        <w:spacing w:before="56" w:after="113"/>
        <w:jc w:val="both"/>
        <w:rPr>
          <w:rFonts w:ascii="Calibri" w:hAnsi="Calibri" w:cs="Calibri"/>
          <w:color w:val="000000"/>
        </w:rPr>
      </w:pPr>
      <w:r>
        <w:rPr>
          <w:rFonts w:ascii="Calibri" w:hAnsi="Calibri" w:cs="Calibri"/>
          <w:color w:val="000000"/>
        </w:rPr>
        <w:t xml:space="preserve">Como parte da solução será criada a tabela </w:t>
      </w:r>
      <w:r w:rsidR="009012DF">
        <w:rPr>
          <w:rFonts w:ascii="Calibri" w:hAnsi="Calibri" w:cs="Calibri"/>
          <w:color w:val="000000"/>
        </w:rPr>
        <w:t>REMUNERACAO_DOCENTE</w:t>
      </w:r>
      <w:r>
        <w:rPr>
          <w:rFonts w:ascii="Calibri" w:hAnsi="Calibri" w:cs="Calibri"/>
          <w:color w:val="000000"/>
        </w:rPr>
        <w:t xml:space="preserve"> na ODS que fará a consolidação dos assuntos abaixo numa mesma fonte. Esta tabela será utilizada tanto para a interface de pagamento da Estácio </w:t>
      </w:r>
      <w:r w:rsidR="008A41CA">
        <w:rPr>
          <w:rFonts w:ascii="Calibri" w:hAnsi="Calibri" w:cs="Calibri"/>
          <w:color w:val="000000"/>
        </w:rPr>
        <w:t>quanto para alimentar o DW e as camadas de consumo</w:t>
      </w:r>
      <w:r w:rsidR="00835B76">
        <w:rPr>
          <w:rFonts w:ascii="Calibri" w:hAnsi="Calibri" w:cs="Calibri"/>
          <w:color w:val="000000"/>
        </w:rPr>
        <w:t>.</w:t>
      </w:r>
    </w:p>
    <w:p w:rsidR="0003025F" w:rsidRPr="00B62FC3" w:rsidRDefault="0003025F" w:rsidP="006074F9">
      <w:pPr>
        <w:pStyle w:val="PargrafodaLista"/>
        <w:numPr>
          <w:ilvl w:val="0"/>
          <w:numId w:val="11"/>
        </w:numPr>
        <w:jc w:val="both"/>
        <w:rPr>
          <w:rFonts w:asciiTheme="minorHAnsi" w:hAnsiTheme="minorHAnsi" w:cstheme="minorHAnsi"/>
          <w:lang w:eastAsia="pt-BR"/>
        </w:rPr>
      </w:pPr>
      <w:r w:rsidRPr="00B62FC3">
        <w:rPr>
          <w:rFonts w:asciiTheme="minorHAnsi" w:hAnsiTheme="minorHAnsi" w:cstheme="minorHAnsi"/>
          <w:lang w:eastAsia="pt-BR"/>
        </w:rPr>
        <w:t>Faltas (Faltas, Abonos, Aula Extra, Aula de substituição, Reposição de aula por faltas)</w:t>
      </w:r>
    </w:p>
    <w:p w:rsidR="0003025F" w:rsidRPr="00B62FC3" w:rsidRDefault="0003025F" w:rsidP="006074F9">
      <w:pPr>
        <w:pStyle w:val="PargrafodaLista"/>
        <w:numPr>
          <w:ilvl w:val="0"/>
          <w:numId w:val="11"/>
        </w:numPr>
        <w:jc w:val="both"/>
        <w:rPr>
          <w:rFonts w:asciiTheme="minorHAnsi" w:hAnsiTheme="minorHAnsi" w:cstheme="minorHAnsi"/>
          <w:lang w:eastAsia="pt-BR"/>
        </w:rPr>
      </w:pPr>
      <w:r w:rsidRPr="00B62FC3">
        <w:rPr>
          <w:rFonts w:asciiTheme="minorHAnsi" w:hAnsiTheme="minorHAnsi" w:cstheme="minorHAnsi"/>
          <w:lang w:eastAsia="pt-BR"/>
        </w:rPr>
        <w:t xml:space="preserve">Apuração de Alocações (retroatividade, período de competência atual, </w:t>
      </w:r>
      <w:r>
        <w:rPr>
          <w:rFonts w:asciiTheme="minorHAnsi" w:hAnsiTheme="minorHAnsi" w:cstheme="minorHAnsi"/>
          <w:lang w:eastAsia="pt-BR"/>
        </w:rPr>
        <w:t xml:space="preserve">resolução de </w:t>
      </w:r>
      <w:r w:rsidRPr="00B62FC3">
        <w:rPr>
          <w:rFonts w:asciiTheme="minorHAnsi" w:hAnsiTheme="minorHAnsi" w:cstheme="minorHAnsi"/>
          <w:lang w:eastAsia="pt-BR"/>
        </w:rPr>
        <w:t>conflito de lançamento de horários);</w:t>
      </w:r>
    </w:p>
    <w:p w:rsidR="0003025F" w:rsidRPr="00B62FC3" w:rsidRDefault="0003025F" w:rsidP="006074F9">
      <w:pPr>
        <w:pStyle w:val="PargrafodaLista"/>
        <w:numPr>
          <w:ilvl w:val="0"/>
          <w:numId w:val="11"/>
        </w:numPr>
        <w:jc w:val="both"/>
        <w:rPr>
          <w:rFonts w:asciiTheme="minorHAnsi" w:hAnsiTheme="minorHAnsi" w:cstheme="minorHAnsi"/>
          <w:lang w:eastAsia="pt-BR"/>
        </w:rPr>
      </w:pPr>
      <w:r w:rsidRPr="00B62FC3">
        <w:rPr>
          <w:rFonts w:asciiTheme="minorHAnsi" w:hAnsiTheme="minorHAnsi" w:cstheme="minorHAnsi"/>
          <w:lang w:eastAsia="pt-BR"/>
        </w:rPr>
        <w:t>Apuração da atuação Fixa;</w:t>
      </w:r>
    </w:p>
    <w:p w:rsidR="0003025F" w:rsidRPr="00B62FC3" w:rsidRDefault="0003025F" w:rsidP="006074F9">
      <w:pPr>
        <w:pStyle w:val="PargrafodaLista"/>
        <w:numPr>
          <w:ilvl w:val="0"/>
          <w:numId w:val="11"/>
        </w:numPr>
        <w:jc w:val="both"/>
        <w:rPr>
          <w:rFonts w:asciiTheme="minorHAnsi" w:hAnsiTheme="minorHAnsi" w:cstheme="minorHAnsi"/>
          <w:lang w:eastAsia="pt-BR"/>
        </w:rPr>
      </w:pPr>
      <w:r w:rsidRPr="00B62FC3">
        <w:rPr>
          <w:rFonts w:asciiTheme="minorHAnsi" w:hAnsiTheme="minorHAnsi" w:cstheme="minorHAnsi"/>
          <w:lang w:eastAsia="pt-BR"/>
        </w:rPr>
        <w:t>Apuração da atuação Variável;</w:t>
      </w:r>
    </w:p>
    <w:p w:rsidR="0003025F" w:rsidRPr="00B62FC3" w:rsidRDefault="0003025F" w:rsidP="006074F9">
      <w:pPr>
        <w:pStyle w:val="PargrafodaLista"/>
        <w:numPr>
          <w:ilvl w:val="0"/>
          <w:numId w:val="11"/>
        </w:numPr>
        <w:jc w:val="both"/>
        <w:rPr>
          <w:rFonts w:asciiTheme="minorHAnsi" w:hAnsiTheme="minorHAnsi" w:cstheme="minorHAnsi"/>
          <w:lang w:eastAsia="pt-BR"/>
        </w:rPr>
      </w:pPr>
      <w:r w:rsidRPr="00B62FC3">
        <w:rPr>
          <w:rFonts w:asciiTheme="minorHAnsi" w:hAnsiTheme="minorHAnsi" w:cstheme="minorHAnsi"/>
          <w:lang w:eastAsia="pt-BR"/>
        </w:rPr>
        <w:t>Apuração de especialização;</w:t>
      </w:r>
    </w:p>
    <w:p w:rsidR="0003025F" w:rsidRPr="00B62FC3" w:rsidRDefault="0003025F" w:rsidP="006074F9">
      <w:pPr>
        <w:pStyle w:val="PargrafodaLista"/>
        <w:numPr>
          <w:ilvl w:val="0"/>
          <w:numId w:val="11"/>
        </w:numPr>
        <w:jc w:val="both"/>
        <w:rPr>
          <w:rFonts w:asciiTheme="minorHAnsi" w:hAnsiTheme="minorHAnsi" w:cstheme="minorHAnsi"/>
          <w:lang w:eastAsia="pt-BR"/>
        </w:rPr>
      </w:pPr>
      <w:r w:rsidRPr="00B62FC3">
        <w:rPr>
          <w:rFonts w:asciiTheme="minorHAnsi" w:hAnsiTheme="minorHAnsi" w:cstheme="minorHAnsi"/>
          <w:lang w:eastAsia="pt-BR"/>
        </w:rPr>
        <w:t>Retroatividade e apuração de turmas on-Line;</w:t>
      </w:r>
    </w:p>
    <w:p w:rsidR="0003025F" w:rsidRPr="00B62FC3" w:rsidRDefault="0003025F" w:rsidP="006074F9">
      <w:pPr>
        <w:pStyle w:val="PargrafodaLista"/>
        <w:numPr>
          <w:ilvl w:val="0"/>
          <w:numId w:val="11"/>
        </w:numPr>
        <w:jc w:val="both"/>
        <w:rPr>
          <w:rFonts w:asciiTheme="minorHAnsi" w:hAnsiTheme="minorHAnsi" w:cstheme="minorHAnsi"/>
          <w:lang w:eastAsia="pt-BR"/>
        </w:rPr>
      </w:pPr>
      <w:r w:rsidRPr="00B62FC3">
        <w:rPr>
          <w:rFonts w:asciiTheme="minorHAnsi" w:hAnsiTheme="minorHAnsi" w:cstheme="minorHAnsi"/>
          <w:lang w:eastAsia="pt-BR"/>
        </w:rPr>
        <w:t>Apuração de extensão;</w:t>
      </w:r>
    </w:p>
    <w:p w:rsidR="0003025F" w:rsidRDefault="0003025F" w:rsidP="009A6AB4">
      <w:pPr>
        <w:spacing w:before="56" w:after="113"/>
        <w:jc w:val="both"/>
        <w:rPr>
          <w:rFonts w:ascii="Calibri" w:hAnsi="Calibri" w:cs="Calibri"/>
          <w:color w:val="000000"/>
        </w:rPr>
      </w:pPr>
    </w:p>
    <w:p w:rsidR="007A3DBA" w:rsidRDefault="007A3DBA" w:rsidP="003F5572">
      <w:pPr>
        <w:spacing w:before="56" w:after="113"/>
        <w:jc w:val="both"/>
        <w:rPr>
          <w:rFonts w:ascii="Calibri" w:hAnsi="Calibri" w:cs="Calibri"/>
          <w:color w:val="000000"/>
        </w:rPr>
      </w:pPr>
      <w:r>
        <w:rPr>
          <w:rFonts w:ascii="Calibri" w:hAnsi="Calibri" w:cs="Calibri"/>
          <w:color w:val="000000"/>
        </w:rPr>
        <w:t xml:space="preserve"> As alocações dos docentes estarão representadas dia a dia nesta tabela, ou seja, existirá um registro para cada dia do docente dentro do período de alocação.  (Por exemplo: Caso a data inicial de alocação do docente seja 01/11/2012 e data final seja 15/11/2012, a alocação deste docente estará representada co</w:t>
      </w:r>
      <w:r w:rsidR="0007213F">
        <w:rPr>
          <w:rFonts w:ascii="Calibri" w:hAnsi="Calibri" w:cs="Calibri"/>
          <w:color w:val="000000"/>
        </w:rPr>
        <w:t>mo uma alocação dia 01/11/2012,</w:t>
      </w:r>
      <w:r>
        <w:rPr>
          <w:rFonts w:ascii="Calibri" w:hAnsi="Calibri" w:cs="Calibri"/>
          <w:color w:val="000000"/>
        </w:rPr>
        <w:t xml:space="preserve"> dia 02/11/2012, </w:t>
      </w:r>
      <w:proofErr w:type="spellStart"/>
      <w:r>
        <w:rPr>
          <w:rFonts w:ascii="Calibri" w:hAnsi="Calibri" w:cs="Calibri"/>
          <w:color w:val="000000"/>
        </w:rPr>
        <w:t>etc</w:t>
      </w:r>
      <w:proofErr w:type="spellEnd"/>
      <w:r>
        <w:rPr>
          <w:rFonts w:ascii="Calibri" w:hAnsi="Calibri" w:cs="Calibri"/>
          <w:color w:val="000000"/>
        </w:rPr>
        <w:t xml:space="preserve">, até que chegue a data fim de alocação gerando assim um total de 15 registros para a mesma alocação). </w:t>
      </w:r>
    </w:p>
    <w:p w:rsidR="00A25E4B" w:rsidRDefault="00B867CC" w:rsidP="003F5572">
      <w:pPr>
        <w:spacing w:before="56" w:after="113"/>
        <w:jc w:val="both"/>
        <w:rPr>
          <w:rFonts w:ascii="Calibri" w:hAnsi="Calibri" w:cs="Calibri"/>
          <w:color w:val="000000"/>
        </w:rPr>
      </w:pPr>
      <w:r>
        <w:rPr>
          <w:rFonts w:ascii="Calibri" w:hAnsi="Calibri" w:cs="Calibri"/>
          <w:color w:val="000000"/>
        </w:rPr>
        <w:t xml:space="preserve">Existirá na tabela </w:t>
      </w:r>
      <w:r w:rsidR="00477937">
        <w:rPr>
          <w:rFonts w:ascii="Calibri" w:hAnsi="Calibri" w:cs="Calibri"/>
          <w:color w:val="000000"/>
        </w:rPr>
        <w:t xml:space="preserve">REMUNERACAO_DOCENTE </w:t>
      </w:r>
      <w:r>
        <w:rPr>
          <w:rFonts w:ascii="Calibri" w:hAnsi="Calibri" w:cs="Calibri"/>
          <w:color w:val="000000"/>
        </w:rPr>
        <w:t xml:space="preserve">um </w:t>
      </w:r>
      <w:r w:rsidR="00A556AA">
        <w:rPr>
          <w:rFonts w:ascii="Calibri" w:hAnsi="Calibri" w:cs="Calibri"/>
          <w:color w:val="000000"/>
        </w:rPr>
        <w:t>indicador</w:t>
      </w:r>
      <w:r>
        <w:rPr>
          <w:rFonts w:ascii="Calibri" w:hAnsi="Calibri" w:cs="Calibri"/>
          <w:color w:val="000000"/>
        </w:rPr>
        <w:t xml:space="preserve"> </w:t>
      </w:r>
      <w:r w:rsidRPr="00B867CC">
        <w:rPr>
          <w:rFonts w:ascii="Calibri" w:hAnsi="Calibri" w:cs="Calibri"/>
          <w:color w:val="000000"/>
        </w:rPr>
        <w:t>IND_APTO_PAGAMENTO</w:t>
      </w:r>
      <w:r w:rsidR="0007213F">
        <w:rPr>
          <w:rFonts w:ascii="Calibri" w:hAnsi="Calibri" w:cs="Calibri"/>
          <w:color w:val="000000"/>
        </w:rPr>
        <w:t xml:space="preserve">. Este campo será responsável por indicar se o registro está aprovado para receber o pagamento referente aquele mês. O </w:t>
      </w:r>
      <w:r w:rsidR="00A556AA">
        <w:rPr>
          <w:rFonts w:ascii="Calibri" w:hAnsi="Calibri" w:cs="Calibri"/>
          <w:color w:val="000000"/>
        </w:rPr>
        <w:t>domínio</w:t>
      </w:r>
      <w:r w:rsidR="0007213F">
        <w:rPr>
          <w:rFonts w:ascii="Calibri" w:hAnsi="Calibri" w:cs="Calibri"/>
          <w:color w:val="000000"/>
        </w:rPr>
        <w:t xml:space="preserve"> deste campo ser</w:t>
      </w:r>
      <w:r w:rsidR="00A556AA">
        <w:rPr>
          <w:rFonts w:ascii="Calibri" w:hAnsi="Calibri" w:cs="Calibri"/>
          <w:color w:val="000000"/>
        </w:rPr>
        <w:t>á:</w:t>
      </w:r>
    </w:p>
    <w:p w:rsidR="00A25E4B" w:rsidRDefault="00A25E4B" w:rsidP="003F5572">
      <w:pPr>
        <w:spacing w:before="56" w:after="113"/>
        <w:jc w:val="both"/>
        <w:rPr>
          <w:rFonts w:ascii="Calibri" w:hAnsi="Calibri" w:cs="Calibri"/>
          <w:color w:val="000000"/>
        </w:rPr>
      </w:pPr>
      <w:r>
        <w:rPr>
          <w:rFonts w:ascii="Calibri" w:hAnsi="Calibri" w:cs="Calibri"/>
          <w:color w:val="000000"/>
        </w:rPr>
        <w:t xml:space="preserve">0 – enviado: Os registros que </w:t>
      </w:r>
      <w:r w:rsidR="0007213F">
        <w:rPr>
          <w:rFonts w:ascii="Calibri" w:hAnsi="Calibri" w:cs="Calibri"/>
          <w:color w:val="000000"/>
        </w:rPr>
        <w:t>contém este valor no indicador</w:t>
      </w:r>
      <w:r w:rsidR="00927A9A">
        <w:rPr>
          <w:rFonts w:ascii="Calibri" w:hAnsi="Calibri" w:cs="Calibri"/>
          <w:color w:val="000000"/>
        </w:rPr>
        <w:t xml:space="preserve"> são</w:t>
      </w:r>
      <w:r>
        <w:rPr>
          <w:rFonts w:ascii="Calibri" w:hAnsi="Calibri" w:cs="Calibri"/>
          <w:color w:val="000000"/>
        </w:rPr>
        <w:t xml:space="preserve"> os registros que foram enviados para o SIA pela interface mensal e fazem parte do pagamento mensal do docente.</w:t>
      </w:r>
    </w:p>
    <w:p w:rsidR="00A25E4B" w:rsidRDefault="00A25E4B" w:rsidP="003F5572">
      <w:pPr>
        <w:spacing w:before="56" w:after="113"/>
        <w:jc w:val="both"/>
        <w:rPr>
          <w:rFonts w:ascii="Calibri" w:hAnsi="Calibri" w:cs="Calibri"/>
          <w:color w:val="000000"/>
        </w:rPr>
      </w:pPr>
      <w:r>
        <w:rPr>
          <w:rFonts w:ascii="Calibri" w:hAnsi="Calibri" w:cs="Calibri"/>
          <w:color w:val="000000"/>
        </w:rPr>
        <w:t xml:space="preserve">1 – Em </w:t>
      </w:r>
      <w:r w:rsidR="00D64384">
        <w:rPr>
          <w:rFonts w:ascii="Calibri" w:hAnsi="Calibri" w:cs="Calibri"/>
          <w:color w:val="000000"/>
        </w:rPr>
        <w:t>transição:</w:t>
      </w:r>
      <w:r>
        <w:rPr>
          <w:rFonts w:ascii="Calibri" w:hAnsi="Calibri" w:cs="Calibri"/>
          <w:color w:val="000000"/>
        </w:rPr>
        <w:t xml:space="preserve"> Os registros que contém este indicador com 1 são os registros que</w:t>
      </w:r>
      <w:r w:rsidR="003D4A5A">
        <w:rPr>
          <w:rFonts w:ascii="Calibri" w:hAnsi="Calibri" w:cs="Calibri"/>
          <w:color w:val="000000"/>
        </w:rPr>
        <w:t xml:space="preserve"> não estão aptos para pagamento. Seja porque </w:t>
      </w:r>
      <w:r>
        <w:rPr>
          <w:rFonts w:ascii="Calibri" w:hAnsi="Calibri" w:cs="Calibri"/>
          <w:color w:val="000000"/>
        </w:rPr>
        <w:t xml:space="preserve">acabaram de </w:t>
      </w:r>
      <w:r w:rsidR="00927A9A">
        <w:rPr>
          <w:rFonts w:ascii="Calibri" w:hAnsi="Calibri" w:cs="Calibri"/>
          <w:color w:val="000000"/>
        </w:rPr>
        <w:t>ser inseridos</w:t>
      </w:r>
      <w:r w:rsidR="008A66BE">
        <w:rPr>
          <w:rFonts w:ascii="Calibri" w:hAnsi="Calibri" w:cs="Calibri"/>
          <w:color w:val="000000"/>
        </w:rPr>
        <w:t xml:space="preserve"> na tabela </w:t>
      </w:r>
      <w:r w:rsidR="00477937">
        <w:rPr>
          <w:rFonts w:ascii="Calibri" w:hAnsi="Calibri" w:cs="Calibri"/>
          <w:color w:val="000000"/>
        </w:rPr>
        <w:t xml:space="preserve">REMUNERACAO_DOCENTE </w:t>
      </w:r>
      <w:r w:rsidR="00114F79">
        <w:rPr>
          <w:rFonts w:ascii="Calibri" w:hAnsi="Calibri" w:cs="Calibri"/>
          <w:color w:val="000000"/>
        </w:rPr>
        <w:t>e ainda não foram aplicadas as regras funcionais de pagamento</w:t>
      </w:r>
      <w:r w:rsidR="003D4A5A">
        <w:rPr>
          <w:rFonts w:ascii="Calibri" w:hAnsi="Calibri" w:cs="Calibri"/>
          <w:color w:val="000000"/>
        </w:rPr>
        <w:t xml:space="preserve"> ou porque as regras funcionais já foram aplicadas e não atendeu a todas</w:t>
      </w:r>
      <w:r w:rsidR="00114F79">
        <w:rPr>
          <w:rFonts w:ascii="Calibri" w:hAnsi="Calibri" w:cs="Calibri"/>
          <w:color w:val="000000"/>
        </w:rPr>
        <w:t>.</w:t>
      </w:r>
    </w:p>
    <w:p w:rsidR="008A66BE" w:rsidRDefault="008A66BE" w:rsidP="003F5572">
      <w:pPr>
        <w:spacing w:before="56" w:after="113"/>
        <w:jc w:val="both"/>
        <w:rPr>
          <w:rFonts w:ascii="Calibri" w:hAnsi="Calibri" w:cs="Calibri"/>
          <w:color w:val="000000"/>
        </w:rPr>
      </w:pPr>
      <w:r>
        <w:rPr>
          <w:rFonts w:ascii="Calibri" w:hAnsi="Calibri" w:cs="Calibri"/>
          <w:color w:val="000000"/>
        </w:rPr>
        <w:t xml:space="preserve">2- Apto para </w:t>
      </w:r>
      <w:r w:rsidR="00D64384">
        <w:rPr>
          <w:rFonts w:ascii="Calibri" w:hAnsi="Calibri" w:cs="Calibri"/>
          <w:color w:val="000000"/>
        </w:rPr>
        <w:t>pagamento:</w:t>
      </w:r>
      <w:r>
        <w:rPr>
          <w:rFonts w:ascii="Calibri" w:hAnsi="Calibri" w:cs="Calibri"/>
          <w:color w:val="000000"/>
        </w:rPr>
        <w:t xml:space="preserve"> São os registros da tabela </w:t>
      </w:r>
      <w:r w:rsidR="00477937">
        <w:rPr>
          <w:rFonts w:ascii="Calibri" w:hAnsi="Calibri" w:cs="Calibri"/>
          <w:color w:val="000000"/>
        </w:rPr>
        <w:t xml:space="preserve">REMUNERACAO_DOCENTE </w:t>
      </w:r>
      <w:r>
        <w:rPr>
          <w:rFonts w:ascii="Calibri" w:hAnsi="Calibri" w:cs="Calibri"/>
          <w:color w:val="000000"/>
        </w:rPr>
        <w:t xml:space="preserve">que atenderam a </w:t>
      </w:r>
      <w:r w:rsidR="00D64384">
        <w:rPr>
          <w:rFonts w:ascii="Calibri" w:hAnsi="Calibri" w:cs="Calibri"/>
          <w:color w:val="000000"/>
        </w:rPr>
        <w:t>todas as regras</w:t>
      </w:r>
      <w:r w:rsidR="00114F79">
        <w:rPr>
          <w:rFonts w:ascii="Calibri" w:hAnsi="Calibri" w:cs="Calibri"/>
          <w:color w:val="000000"/>
        </w:rPr>
        <w:t xml:space="preserve"> funcionais</w:t>
      </w:r>
      <w:r>
        <w:rPr>
          <w:rFonts w:ascii="Calibri" w:hAnsi="Calibri" w:cs="Calibri"/>
          <w:color w:val="000000"/>
        </w:rPr>
        <w:t xml:space="preserve"> de pagamento (estes filtros estão descritos nas regras funcionais abaixo) referentes ao processo.</w:t>
      </w:r>
    </w:p>
    <w:p w:rsidR="00B62FC3" w:rsidRDefault="008A66BE" w:rsidP="003F5572">
      <w:pPr>
        <w:spacing w:before="56" w:after="113"/>
        <w:jc w:val="both"/>
        <w:rPr>
          <w:rFonts w:ascii="Calibri" w:hAnsi="Calibri" w:cs="Calibri"/>
          <w:color w:val="000000"/>
        </w:rPr>
      </w:pPr>
      <w:r>
        <w:rPr>
          <w:rFonts w:ascii="Calibri" w:hAnsi="Calibri" w:cs="Calibri"/>
          <w:color w:val="000000"/>
        </w:rPr>
        <w:t xml:space="preserve">3- </w:t>
      </w:r>
      <w:r w:rsidR="00D64384">
        <w:rPr>
          <w:rFonts w:ascii="Calibri" w:hAnsi="Calibri" w:cs="Calibri"/>
          <w:color w:val="000000"/>
        </w:rPr>
        <w:t>Descartado:</w:t>
      </w:r>
      <w:r>
        <w:rPr>
          <w:rFonts w:ascii="Calibri" w:hAnsi="Calibri" w:cs="Calibri"/>
          <w:color w:val="000000"/>
        </w:rPr>
        <w:t xml:space="preserve"> São os registros que por alguma alteração de dados na origem, foram inativados na </w:t>
      </w:r>
      <w:r w:rsidR="00477937">
        <w:rPr>
          <w:rFonts w:ascii="Calibri" w:hAnsi="Calibri" w:cs="Calibri"/>
          <w:color w:val="000000"/>
        </w:rPr>
        <w:t>REMUNERACAO_DOCENTE</w:t>
      </w:r>
      <w:r>
        <w:rPr>
          <w:rFonts w:ascii="Calibri" w:hAnsi="Calibri" w:cs="Calibri"/>
          <w:color w:val="000000"/>
        </w:rPr>
        <w:t xml:space="preserve">. Por exemplo, a data final de alocação de um docente </w:t>
      </w:r>
      <w:r w:rsidR="00D64384">
        <w:rPr>
          <w:rFonts w:ascii="Calibri" w:hAnsi="Calibri" w:cs="Calibri"/>
          <w:color w:val="000000"/>
        </w:rPr>
        <w:t>diminuída</w:t>
      </w:r>
      <w:r>
        <w:rPr>
          <w:rFonts w:ascii="Calibri" w:hAnsi="Calibri" w:cs="Calibri"/>
          <w:color w:val="000000"/>
        </w:rPr>
        <w:t>. Como os registros estão abertos dia a dia, os registros que agora vão estar fora deste período de alocação serão marcados como descartado.</w:t>
      </w:r>
    </w:p>
    <w:p w:rsidR="00D620BB" w:rsidRDefault="00D620BB" w:rsidP="003F5572">
      <w:pPr>
        <w:spacing w:before="56" w:after="113"/>
        <w:jc w:val="both"/>
        <w:rPr>
          <w:rFonts w:ascii="Calibri" w:hAnsi="Calibri" w:cs="Calibri"/>
          <w:color w:val="000000"/>
        </w:rPr>
      </w:pPr>
      <w:r>
        <w:rPr>
          <w:rFonts w:ascii="Calibri" w:hAnsi="Calibri" w:cs="Calibri"/>
          <w:color w:val="000000"/>
        </w:rPr>
        <w:t xml:space="preserve">Mensalmente, </w:t>
      </w:r>
      <w:r w:rsidR="007A3DBA">
        <w:rPr>
          <w:rFonts w:ascii="Calibri" w:hAnsi="Calibri" w:cs="Calibri"/>
          <w:color w:val="000000"/>
        </w:rPr>
        <w:t xml:space="preserve">a </w:t>
      </w:r>
      <w:r w:rsidR="00477937">
        <w:rPr>
          <w:rFonts w:ascii="Calibri" w:hAnsi="Calibri" w:cs="Calibri"/>
          <w:color w:val="000000"/>
        </w:rPr>
        <w:t xml:space="preserve">REMUNERACAO_DOCENTE </w:t>
      </w:r>
      <w:r>
        <w:rPr>
          <w:rFonts w:ascii="Calibri" w:hAnsi="Calibri" w:cs="Calibri"/>
          <w:color w:val="000000"/>
        </w:rPr>
        <w:t>servirá como fonte para a interface de pagamento da Estácio</w:t>
      </w:r>
      <w:r w:rsidR="00B62FC3">
        <w:rPr>
          <w:rFonts w:ascii="Calibri" w:hAnsi="Calibri" w:cs="Calibri"/>
          <w:color w:val="000000"/>
        </w:rPr>
        <w:t>.</w:t>
      </w:r>
      <w:r w:rsidR="007A3DBA">
        <w:rPr>
          <w:rFonts w:ascii="Calibri" w:hAnsi="Calibri" w:cs="Calibri"/>
          <w:color w:val="000000"/>
        </w:rPr>
        <w:t xml:space="preserve"> </w:t>
      </w:r>
      <w:r w:rsidR="00B62FC3">
        <w:rPr>
          <w:rFonts w:ascii="Calibri" w:hAnsi="Calibri" w:cs="Calibri"/>
          <w:color w:val="000000"/>
        </w:rPr>
        <w:t>O processo de fechamento mensal irá ler desta</w:t>
      </w:r>
      <w:r w:rsidR="00A556AA">
        <w:rPr>
          <w:rFonts w:ascii="Calibri" w:hAnsi="Calibri" w:cs="Calibri"/>
          <w:color w:val="000000"/>
        </w:rPr>
        <w:t xml:space="preserve"> tabela</w:t>
      </w:r>
      <w:r w:rsidR="00B62FC3">
        <w:rPr>
          <w:rFonts w:ascii="Calibri" w:hAnsi="Calibri" w:cs="Calibri"/>
          <w:color w:val="000000"/>
        </w:rPr>
        <w:t xml:space="preserve"> </w:t>
      </w:r>
      <w:r w:rsidR="007A3DBA">
        <w:rPr>
          <w:rFonts w:ascii="Calibri" w:hAnsi="Calibri" w:cs="Calibri"/>
          <w:color w:val="000000"/>
        </w:rPr>
        <w:t xml:space="preserve">as informações referentes ao mês de competência </w:t>
      </w:r>
      <w:r w:rsidR="00B62FC3">
        <w:rPr>
          <w:rFonts w:ascii="Calibri" w:hAnsi="Calibri" w:cs="Calibri"/>
          <w:color w:val="000000"/>
        </w:rPr>
        <w:t>atual e seu respectivo período retroativo e extrair as informações que estiverem com o IND_APTO_PAGAMENTO com valor 2, realizar o agrupamento das alocações e gravar o resultado na tabela INTERFACE_PAGAMENTO do SIA. Este processo mensal somente irá ocorrer no dia parametrizado</w:t>
      </w:r>
      <w:r w:rsidR="00A556AA">
        <w:rPr>
          <w:rFonts w:ascii="Calibri" w:hAnsi="Calibri" w:cs="Calibri"/>
          <w:color w:val="000000"/>
        </w:rPr>
        <w:t xml:space="preserve"> </w:t>
      </w:r>
      <w:r w:rsidR="00B62FC3">
        <w:rPr>
          <w:rFonts w:ascii="Calibri" w:hAnsi="Calibri" w:cs="Calibri"/>
          <w:color w:val="000000"/>
        </w:rPr>
        <w:t>pelo RH, co</w:t>
      </w:r>
      <w:r w:rsidR="00A556AA">
        <w:rPr>
          <w:rFonts w:ascii="Calibri" w:hAnsi="Calibri" w:cs="Calibri"/>
          <w:color w:val="000000"/>
        </w:rPr>
        <w:t>mo dia de fechamento do sistema, conforme é feito atualmente.</w:t>
      </w:r>
    </w:p>
    <w:p w:rsidR="00473824" w:rsidRPr="003F639E" w:rsidRDefault="00473824" w:rsidP="009A6AB4">
      <w:pPr>
        <w:spacing w:before="56" w:after="113"/>
      </w:pPr>
    </w:p>
    <w:p w:rsidR="00533224" w:rsidRDefault="00533224">
      <w:pPr>
        <w:widowControl/>
        <w:spacing w:before="0" w:after="0" w:line="240" w:lineRule="auto"/>
        <w:rPr>
          <w:rFonts w:asciiTheme="majorHAnsi" w:eastAsiaTheme="majorEastAsia" w:hAnsiTheme="majorHAnsi" w:cstheme="majorBidi"/>
          <w:b/>
          <w:bCs/>
          <w:color w:val="4F81BD" w:themeColor="accent1"/>
          <w:sz w:val="26"/>
          <w:szCs w:val="26"/>
        </w:rPr>
      </w:pPr>
      <w:bookmarkStart w:id="4" w:name="_Toc342586709"/>
      <w:r>
        <w:br w:type="page"/>
      </w:r>
    </w:p>
    <w:p w:rsidR="00473824" w:rsidRPr="003F639E" w:rsidRDefault="00473824" w:rsidP="00473824">
      <w:pPr>
        <w:pStyle w:val="MMTopic2"/>
        <w:rPr>
          <w:lang w:val="pt-BR"/>
        </w:rPr>
      </w:pPr>
      <w:r w:rsidRPr="003F639E">
        <w:rPr>
          <w:lang w:val="pt-BR"/>
        </w:rPr>
        <w:lastRenderedPageBreak/>
        <w:t>Descrição do Escopo</w:t>
      </w:r>
      <w:bookmarkEnd w:id="4"/>
    </w:p>
    <w:p w:rsidR="00EC6F75" w:rsidRPr="003F639E" w:rsidRDefault="00EC6F75" w:rsidP="00EC6F75">
      <w:pPr>
        <w:spacing w:before="100" w:beforeAutospacing="1" w:after="100" w:afterAutospacing="1"/>
        <w:ind w:left="284"/>
        <w:jc w:val="both"/>
        <w:rPr>
          <w:rFonts w:ascii="Calibri" w:hAnsi="Calibri" w:cs="Calibri"/>
          <w:color w:val="000000"/>
        </w:rPr>
      </w:pPr>
    </w:p>
    <w:p w:rsidR="00473824" w:rsidRPr="003F639E" w:rsidRDefault="00473824" w:rsidP="00473824">
      <w:pPr>
        <w:pStyle w:val="MMTopic3"/>
        <w:rPr>
          <w:lang w:val="pt-BR"/>
        </w:rPr>
      </w:pPr>
      <w:bookmarkStart w:id="5" w:name="_Toc342586710"/>
      <w:r w:rsidRPr="003F639E">
        <w:rPr>
          <w:lang w:val="pt-BR"/>
        </w:rPr>
        <w:t>Requisitos Funcionais</w:t>
      </w:r>
      <w:bookmarkEnd w:id="5"/>
    </w:p>
    <w:tbl>
      <w:tblPr>
        <w:tblStyle w:val="SombreamentoMdio1-nfase11"/>
        <w:tblW w:w="5000" w:type="pct"/>
        <w:tblLook w:val="0420" w:firstRow="1" w:lastRow="0" w:firstColumn="0" w:lastColumn="0" w:noHBand="0" w:noVBand="1"/>
      </w:tblPr>
      <w:tblGrid>
        <w:gridCol w:w="785"/>
        <w:gridCol w:w="7337"/>
      </w:tblGrid>
      <w:tr w:rsidR="004075E2" w:rsidRPr="00EB4FFC" w:rsidTr="004075E2">
        <w:trPr>
          <w:cnfStyle w:val="100000000000" w:firstRow="1" w:lastRow="0" w:firstColumn="0" w:lastColumn="0" w:oddVBand="0" w:evenVBand="0" w:oddHBand="0" w:evenHBand="0" w:firstRowFirstColumn="0" w:firstRowLastColumn="0" w:lastRowFirstColumn="0" w:lastRowLastColumn="0"/>
          <w:trHeight w:val="343"/>
          <w:tblHeader/>
        </w:trPr>
        <w:tc>
          <w:tcPr>
            <w:tcW w:w="483" w:type="pct"/>
          </w:tcPr>
          <w:p w:rsidR="004075E2" w:rsidRPr="00EB4FFC" w:rsidRDefault="004075E2" w:rsidP="00FA6E71">
            <w:pPr>
              <w:spacing w:before="56" w:after="113"/>
            </w:pPr>
            <w:r w:rsidRPr="00EB4FFC">
              <w:rPr>
                <w:rFonts w:ascii="Calibri" w:hAnsi="Calibri" w:cs="Calibri"/>
                <w:color w:val="FFFFFF"/>
              </w:rPr>
              <w:t>ID</w:t>
            </w:r>
          </w:p>
        </w:tc>
        <w:tc>
          <w:tcPr>
            <w:tcW w:w="4517" w:type="pct"/>
          </w:tcPr>
          <w:p w:rsidR="004075E2" w:rsidRPr="00EB4FFC" w:rsidRDefault="004075E2" w:rsidP="00FA6E71">
            <w:pPr>
              <w:spacing w:before="56" w:after="113"/>
              <w:jc w:val="both"/>
            </w:pPr>
            <w:r w:rsidRPr="00EB4FFC">
              <w:rPr>
                <w:rFonts w:ascii="Calibri" w:hAnsi="Calibri" w:cs="Calibri"/>
                <w:color w:val="FFFFFF"/>
              </w:rPr>
              <w:t>Descrição</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02"/>
        </w:trPr>
        <w:tc>
          <w:tcPr>
            <w:tcW w:w="483" w:type="pct"/>
          </w:tcPr>
          <w:p w:rsidR="004075E2" w:rsidRPr="00EB4FFC" w:rsidRDefault="004075E2" w:rsidP="00FA6E71">
            <w:pPr>
              <w:spacing w:before="56" w:after="113"/>
              <w:jc w:val="both"/>
            </w:pPr>
            <w:r w:rsidRPr="00EB4FFC">
              <w:rPr>
                <w:rFonts w:ascii="Calibri" w:hAnsi="Calibri" w:cs="Calibri"/>
                <w:bCs/>
                <w:color w:val="000000"/>
              </w:rPr>
              <w:t>RF01</w:t>
            </w:r>
          </w:p>
        </w:tc>
        <w:tc>
          <w:tcPr>
            <w:tcW w:w="4517" w:type="pct"/>
          </w:tcPr>
          <w:p w:rsidR="004075E2" w:rsidRPr="004075E2" w:rsidRDefault="004075E2" w:rsidP="00FA6E71">
            <w:pPr>
              <w:jc w:val="both"/>
            </w:pPr>
            <w:r w:rsidRPr="004075E2">
              <w:rPr>
                <w:rFonts w:ascii="Calibri" w:hAnsi="Calibri" w:cs="Calibri"/>
                <w:bCs/>
                <w:color w:val="000000"/>
              </w:rPr>
              <w:t xml:space="preserve">Só devem ser gravadas na interface as horas relacionadas a aula extra, aula de substituição e reposição de aula que possuírem a data da terceira aprovação necessária dentro do período de competência analisado, não existe nenhum bloqueio de pagamento para a competência em análise, a atividade esteja habilitada para gerar um pagamento, </w:t>
            </w:r>
            <w:r w:rsidRPr="004075E2">
              <w:rPr>
                <w:rFonts w:asciiTheme="minorHAnsi" w:hAnsiTheme="minorHAnsi" w:cstheme="minorHAnsi"/>
              </w:rPr>
              <w:t>se forem de docentes horistas  e não trabalharem no administrativo do RH apontados pelo SIA.</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02"/>
        </w:trPr>
        <w:tc>
          <w:tcPr>
            <w:tcW w:w="483" w:type="pct"/>
          </w:tcPr>
          <w:p w:rsidR="004075E2" w:rsidRPr="00EB4FFC" w:rsidRDefault="004075E2" w:rsidP="00FA6E71">
            <w:pPr>
              <w:spacing w:before="56" w:after="113"/>
              <w:jc w:val="both"/>
              <w:rPr>
                <w:rFonts w:ascii="Calibri" w:hAnsi="Calibri" w:cs="Calibri"/>
                <w:bCs/>
                <w:color w:val="000000"/>
              </w:rPr>
            </w:pPr>
            <w:r w:rsidRPr="00EB4FFC">
              <w:rPr>
                <w:rFonts w:asciiTheme="minorHAnsi" w:hAnsiTheme="minorHAnsi" w:cstheme="minorHAnsi"/>
              </w:rPr>
              <w:t>RF02</w:t>
            </w:r>
          </w:p>
        </w:tc>
        <w:tc>
          <w:tcPr>
            <w:tcW w:w="4517" w:type="pct"/>
          </w:tcPr>
          <w:p w:rsidR="004075E2" w:rsidRPr="004075E2" w:rsidRDefault="004075E2" w:rsidP="00FA6E71">
            <w:pPr>
              <w:spacing w:before="56" w:after="113"/>
              <w:jc w:val="both"/>
              <w:rPr>
                <w:rFonts w:ascii="Calibri" w:hAnsi="Calibri" w:cs="Calibri"/>
                <w:bCs/>
                <w:color w:val="000000"/>
              </w:rPr>
            </w:pPr>
            <w:r w:rsidRPr="004075E2">
              <w:rPr>
                <w:rFonts w:asciiTheme="minorHAnsi" w:hAnsiTheme="minorHAnsi" w:cstheme="minorHAnsi"/>
              </w:rPr>
              <w:t xml:space="preserve">Para apuração de faltas e abonos do docente sejam eles retroativos ou não, somente serão considerados se forem de docentes horistas, não trabalharem no administrativo do RH apontados pelo SIA, suas datas de lançamento estejam dentro do período de competência analisado, </w:t>
            </w:r>
            <w:r w:rsidRPr="004075E2">
              <w:rPr>
                <w:rFonts w:ascii="Calibri" w:hAnsi="Calibri" w:cs="Calibri"/>
                <w:bCs/>
                <w:color w:val="000000"/>
              </w:rPr>
              <w:t>a turma esteja habilitada para pagamento, não existe nenhum bloqueio de pagamento para o período de competência e a alocação esteja habilitada para pagamento.</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RF03</w:t>
            </w:r>
          </w:p>
        </w:tc>
        <w:tc>
          <w:tcPr>
            <w:tcW w:w="4517" w:type="pct"/>
          </w:tcPr>
          <w:p w:rsidR="004075E2" w:rsidRPr="004075E2" w:rsidRDefault="004075E2" w:rsidP="00FA6E71">
            <w:pPr>
              <w:spacing w:before="56" w:after="113"/>
              <w:jc w:val="both"/>
              <w:rPr>
                <w:rFonts w:asciiTheme="minorHAnsi" w:hAnsiTheme="minorHAnsi" w:cstheme="minorHAnsi"/>
              </w:rPr>
            </w:pPr>
            <w:r w:rsidRPr="004075E2">
              <w:rPr>
                <w:rFonts w:asciiTheme="minorHAnsi" w:hAnsiTheme="minorHAnsi" w:cstheme="minorHAnsi"/>
              </w:rPr>
              <w:t>Somente deve ser disponibilizadas na interface de pagamentos para docentes alocados em turmas contendo pelo menos um aluno, e a turma esteja habilitada para pagamento.</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RF04</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os docentes que estejam alocados em mais de uma turma habilitadas e validas para pagamento onde  exista conflito de horário, deve-se selecionar somente uma turma para envio a interface.</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RF05</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Na atuação fixa, o valor máximo de horas trabalhadas por um funcionário ou prestador de serviços não deverá ultrapassar 180 horas mensais, devendo a interface ignorar as horas excedentes.</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RF06</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O pagamento de atuação variável e realizado por hora ou valor. Caso o valor não tenha sido definido, será enviado ao sistema ADP a quantidade de horas trabalhadas. Caso contrário será enviado ao ADP o valor referente a atuação variável.</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RF07</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que o pagamento seja realizado para as atuações fixas e variáveis serão necessárias autorizações, docente horista ou mensalista, não seja um docente do administrativo do RH apontados pelo SIA e mês da atuação sendo o mês de competência em análise.</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jc w:val="both"/>
              <w:rPr>
                <w:rFonts w:asciiTheme="minorHAnsi" w:hAnsiTheme="minorHAnsi" w:cstheme="minorHAnsi"/>
              </w:rPr>
            </w:pPr>
            <w:r w:rsidRPr="00EB4FFC">
              <w:rPr>
                <w:rFonts w:asciiTheme="minorHAnsi" w:hAnsiTheme="minorHAnsi" w:cstheme="minorHAnsi"/>
              </w:rPr>
              <w:t>RF08</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Na atuação fixa para o calculo do valor é utilizada a seguinte fórmula: (valor fixo pela atuação dividido por 30 dias) multiplicado quantidade de dias trabalhados.</w:t>
            </w:r>
          </w:p>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o cálculo das horas trabalhadas é utilizada a seguinte fórmula: ((multiplicado a quantidade de horas trabalhadas por semana por 4.5) dividido por 30 dias) multiplicado pelos dias trabalhados no mês no final com o resultado ele realizado o arredondamento sem casas decimais.</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RF09</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Será considerado um fechamento de ciclo quando a data de execução do processo for igual ou superior a data informada pelo RH.</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RF10</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Caso existam registros referentes a meses já considerados fechados (retroatividade), estes serão processados no mês de competência atual.</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RF11</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Para que um docente receba pagamento por uma atuação em especialização em grupo, o valor da sua hora de aula deverá estar preenchido, sua data de pagamento estar com valor nulo, deverá ser um docente horista ou mensalista, não ser do administrativo do RH apontados pelo SIA, alocação deverá estar habilitada para ser </w:t>
            </w:r>
            <w:r w:rsidRPr="004075E2">
              <w:rPr>
                <w:rFonts w:asciiTheme="minorHAnsi" w:hAnsiTheme="minorHAnsi" w:cstheme="minorHAnsi"/>
              </w:rPr>
              <w:lastRenderedPageBreak/>
              <w:t xml:space="preserve">paga e existir pelo menos um aluno matriculado na turma e data de alocação do professor dentro do período de competência analisado. </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lastRenderedPageBreak/>
              <w:t>RF12</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atuação em especialização acadêmica o professor deverá estar alocado em algum período acadêmico.</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RF13</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todas as alocações somente serão consideradas as que o professor não tenha sido excluído da turma, isso se trata de uma exclusão lógica.</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RF14</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que ocorra um desconto de pagamento indevido na alocação de especialização deverá existir um valor de hora da aula, uma data de pagamento já realizado, uma solicitação de desconto sido feita, o desconto ainda não ter sido realizado, o docente ser horista ou mensalista, não ser administrativo do RH apontados pelo SIA e a data de alocação estar dentro do período de competência analisado.</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RF15</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especialização o pagamento da alocação são sempre considerados os 2 meses anteriores ao período de competência, com exceção de Sergipe que além dos meses anteriores também verifica o mês de competência.</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RF16</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pagamento retroativo de especialização é considerado sempre o período entre  o mês de competência menos 3 meses, até o mês de competência menos 2 meses, com exceção de Sergipe que além de considerar este período acima também considera o período entre o mês de competência menos 3 meses, até o mês de competência menos 1 mês.</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RF17</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O cálculo do valor a ser recebido pelo docente na atuação de especialização é calculado através do valor da hora de aula vezes a quantidade de tempos aplicados.</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RF18</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que o registro de pagamento do docente seja gravado na interface de pagamentos, não poderá existir bloqueio de pagamento para o mês de competência em análise, o tipo de curso e curso em que ele trabalha e na instituição onde está alocado.</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RF19</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Para que ocorra um desconto de um pagamento indevido, o pagamento já tem que ter sido efetuado e o desconto deste pagamento ter sido solicitado. </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RF20</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Só serão levadas em consideração alocações que tiverem indicações para pagamento.</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RF21</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O mês de competência sempre será contabilizado com 30 dias, independente de qual seja o mês do ano.</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RF22</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que o pagamento por uma atuação variável ou fixa seja aprovado, o funcionário precisará de autorizações.</w:t>
            </w:r>
          </w:p>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que o pagamento de uma atuação variável seja aprovado serão necessárias 3 autorizações. Para que o pagamento de uma atuação fixa seja aprovado, serão necessárias 2 autorizações.</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 xml:space="preserve">RF23 </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que ocorra o pagamento por retroatividade a data da alocação do docente deve ser feita após dia de pagamento da competência em análise e estar dentro do período de retroatividade e sem data de pagamento. Além disso, não haver bloqueio de pagamento para o mês de competência em análise, bloqueio de pagamento para o docente ou bloqueio de pagamento para a alocação.</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RF24</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As instituições Faculdade de Natal, Faculdade Atual da Amazônia, Faculdade de Excelência Educacional do Rio Grande do Norte não aceitam pagamentos de retroatividades de suas alocações.</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RF25</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 xml:space="preserve">Para que ocorra pagamento ou pagamento retroativo para atuação em uma turma online deverá existir pelo menos um aluno na turma, seja um docente horista, não ser do administrativo do RH apontados pelo SIA, a turma e a alocação deverão estar </w:t>
            </w:r>
            <w:r w:rsidRPr="004075E2">
              <w:rPr>
                <w:rFonts w:asciiTheme="minorHAnsi" w:hAnsiTheme="minorHAnsi" w:cstheme="minorHAnsi"/>
              </w:rPr>
              <w:lastRenderedPageBreak/>
              <w:t>habilitadas para pagamento. A período de retroatividade para turma online será de 2 meses.</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lastRenderedPageBreak/>
              <w:t>RF26</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Somente os tipos de curso de graduação e graduação tecnológicas serão considerados na apuração e retroatividade de turmas online.</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 xml:space="preserve">RF27 </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Só serão apuradas para pagamento ou desconto as turmas de extensão que estejam com os status: “Em Andamento C/Inscrições Abertas”, “Em Andamento C/Inscrições Encerradas” ou “Encerrada”</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RF28</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calcular o fator da atuação para turmas online é utilizada a seguinte fórmula: deve-se dividir 1 por 30 arredondando para 2 casas decimais depois multiplicar pela quantidade de dias trabalhados.</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RF29</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calcular o valor a ser pago para atuação em extensão basta buscar o valor a ser pago.</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RF30</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pagamento de adicional noturno só serão considerados os minutos que ultrapassarem as 22horas.</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RF31</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o calculo da carga mensal trabalhado tanto para apurar a alocação normal ou retroativa é utilizada a fórmula: 4.5 multiplicado pelo fator semanal alocado para o docente</w:t>
            </w:r>
          </w:p>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Caso queira encontrar a carga horária proporcional para alocação normal ou retroativa deve multiplicar a quantidade de dias trabalhados pelo fator 0.15 e depois multiplicar pela quantidade de horas semanais alocadas para o docente.</w:t>
            </w:r>
          </w:p>
        </w:tc>
      </w:tr>
      <w:tr w:rsidR="004075E2" w:rsidRPr="006A796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RF32</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Para cálculo das horas do adicional noturno para alocação normal ou retroativa é utilizada a seguinte formula: ((divide a quantidade de minutos excedentes por 60) multiplica esse valor por 4.5) divide por 30 dias e depois multiplica pela quantidade de dias trabalhados.</w:t>
            </w:r>
          </w:p>
        </w:tc>
      </w:tr>
      <w:tr w:rsidR="004075E2" w:rsidRPr="006A796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RF33</w:t>
            </w:r>
          </w:p>
        </w:tc>
        <w:tc>
          <w:tcPr>
            <w:tcW w:w="4517" w:type="pct"/>
          </w:tcPr>
          <w:p w:rsidR="004075E2" w:rsidRPr="004075E2" w:rsidRDefault="004075E2" w:rsidP="00FA6E71">
            <w:pPr>
              <w:jc w:val="both"/>
              <w:rPr>
                <w:rFonts w:asciiTheme="minorHAnsi" w:hAnsiTheme="minorHAnsi" w:cstheme="minorHAnsi"/>
              </w:rPr>
            </w:pPr>
            <w:r w:rsidRPr="004075E2">
              <w:rPr>
                <w:rFonts w:asciiTheme="minorHAnsi" w:hAnsiTheme="minorHAnsi" w:cstheme="minorHAnsi"/>
              </w:rPr>
              <w:t>Só serão processadas as IES que estão apontadas para pagamentos.</w:t>
            </w:r>
          </w:p>
        </w:tc>
      </w:tr>
    </w:tbl>
    <w:p w:rsidR="00EC6F75" w:rsidRPr="003F639E" w:rsidRDefault="00EC6F75" w:rsidP="00EC6F75">
      <w:pPr>
        <w:spacing w:before="100" w:beforeAutospacing="1" w:after="100" w:afterAutospacing="1"/>
        <w:ind w:left="426"/>
        <w:jc w:val="both"/>
        <w:rPr>
          <w:rFonts w:ascii="Calibri" w:hAnsi="Calibri" w:cs="Calibri"/>
          <w:color w:val="000000"/>
        </w:rPr>
      </w:pPr>
    </w:p>
    <w:p w:rsidR="00473824" w:rsidRPr="003F639E" w:rsidRDefault="00473824" w:rsidP="00473824">
      <w:pPr>
        <w:pStyle w:val="MMTopic3"/>
        <w:rPr>
          <w:lang w:val="pt-BR"/>
        </w:rPr>
      </w:pPr>
      <w:bookmarkStart w:id="6" w:name="_Toc342586711"/>
      <w:r w:rsidRPr="003F639E">
        <w:rPr>
          <w:lang w:val="pt-BR"/>
        </w:rPr>
        <w:t>Requisitos Não Funcionais</w:t>
      </w:r>
      <w:bookmarkEnd w:id="6"/>
    </w:p>
    <w:tbl>
      <w:tblPr>
        <w:tblStyle w:val="SombreamentoMdio1-nfase11"/>
        <w:tblW w:w="5000" w:type="pct"/>
        <w:tblLook w:val="0420" w:firstRow="1" w:lastRow="0" w:firstColumn="0" w:lastColumn="0" w:noHBand="0" w:noVBand="1"/>
      </w:tblPr>
      <w:tblGrid>
        <w:gridCol w:w="657"/>
        <w:gridCol w:w="5973"/>
        <w:gridCol w:w="1492"/>
      </w:tblGrid>
      <w:tr w:rsidR="004075E2" w:rsidRPr="00EB4FFC" w:rsidTr="004075E2">
        <w:trPr>
          <w:cnfStyle w:val="100000000000" w:firstRow="1" w:lastRow="0" w:firstColumn="0" w:lastColumn="0" w:oddVBand="0" w:evenVBand="0" w:oddHBand="0" w:evenHBand="0" w:firstRowFirstColumn="0" w:firstRowLastColumn="0" w:lastRowFirstColumn="0" w:lastRowLastColumn="0"/>
          <w:trHeight w:val="340"/>
          <w:tblHeader/>
        </w:trPr>
        <w:tc>
          <w:tcPr>
            <w:tcW w:w="389" w:type="pct"/>
          </w:tcPr>
          <w:p w:rsidR="004075E2" w:rsidRPr="00EB4FFC" w:rsidRDefault="004075E2" w:rsidP="00FA6E71">
            <w:pPr>
              <w:spacing w:before="56" w:after="113"/>
            </w:pPr>
            <w:r w:rsidRPr="00EB4FFC">
              <w:rPr>
                <w:rFonts w:ascii="Calibri" w:hAnsi="Calibri" w:cs="Calibri"/>
                <w:color w:val="FFFFFF"/>
              </w:rPr>
              <w:t>ID</w:t>
            </w:r>
          </w:p>
        </w:tc>
        <w:tc>
          <w:tcPr>
            <w:tcW w:w="3685" w:type="pct"/>
          </w:tcPr>
          <w:p w:rsidR="004075E2" w:rsidRPr="00EB4FFC" w:rsidRDefault="004075E2" w:rsidP="00FA6E71">
            <w:pPr>
              <w:spacing w:before="56" w:after="113"/>
              <w:jc w:val="both"/>
            </w:pPr>
            <w:r w:rsidRPr="00EB4FFC">
              <w:rPr>
                <w:rFonts w:ascii="Calibri" w:hAnsi="Calibri" w:cs="Calibri"/>
                <w:color w:val="FFFFFF"/>
              </w:rPr>
              <w:t>Descrição</w:t>
            </w:r>
          </w:p>
        </w:tc>
        <w:tc>
          <w:tcPr>
            <w:tcW w:w="926" w:type="pct"/>
          </w:tcPr>
          <w:p w:rsidR="004075E2" w:rsidRPr="00EB4FFC" w:rsidRDefault="004075E2" w:rsidP="00FA6E71">
            <w:pPr>
              <w:spacing w:before="56" w:after="113"/>
              <w:jc w:val="both"/>
              <w:rPr>
                <w:rFonts w:ascii="Calibri" w:hAnsi="Calibri" w:cs="Calibri"/>
                <w:bCs w:val="0"/>
                <w:color w:val="FFFFFF"/>
              </w:rPr>
            </w:pPr>
            <w:r w:rsidRPr="00EB4FFC">
              <w:rPr>
                <w:rFonts w:ascii="Calibri" w:hAnsi="Calibri" w:cs="Calibri"/>
                <w:color w:val="FFFFFF"/>
              </w:rPr>
              <w:t>Categoria</w:t>
            </w:r>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0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RN01</w:t>
            </w:r>
          </w:p>
        </w:tc>
        <w:tc>
          <w:tcPr>
            <w:tcW w:w="3685" w:type="pct"/>
          </w:tcPr>
          <w:p w:rsidR="004075E2" w:rsidRPr="004075E2" w:rsidRDefault="004075E2" w:rsidP="00FA6E71">
            <w:pPr>
              <w:spacing w:before="56" w:after="113"/>
              <w:rPr>
                <w:rFonts w:asciiTheme="minorHAnsi" w:hAnsiTheme="minorHAnsi" w:cstheme="minorHAnsi"/>
              </w:rPr>
            </w:pPr>
            <w:r w:rsidRPr="004075E2">
              <w:rPr>
                <w:rFonts w:asciiTheme="minorHAnsi" w:hAnsiTheme="minorHAnsi" w:cstheme="minorHAnsi"/>
              </w:rPr>
              <w:t>O tempo completo de execução do processo deve ser inferior ao tempo atual.</w:t>
            </w:r>
          </w:p>
        </w:tc>
        <w:tc>
          <w:tcPr>
            <w:tcW w:w="926" w:type="pct"/>
          </w:tcPr>
          <w:p w:rsidR="004075E2" w:rsidRPr="00EB4FFC" w:rsidRDefault="004075E2" w:rsidP="00FA6E71">
            <w:pPr>
              <w:spacing w:before="56" w:after="113"/>
              <w:rPr>
                <w:rFonts w:asciiTheme="minorHAnsi" w:hAnsiTheme="minorHAnsi" w:cstheme="minorHAnsi"/>
              </w:rPr>
            </w:pPr>
            <w:r w:rsidRPr="00EB4FFC">
              <w:rPr>
                <w:rFonts w:asciiTheme="minorHAnsi" w:hAnsiTheme="minorHAnsi" w:cstheme="minorHAnsi"/>
              </w:rPr>
              <w:t>Eficiência</w:t>
            </w:r>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RN02</w:t>
            </w:r>
          </w:p>
        </w:tc>
        <w:tc>
          <w:tcPr>
            <w:tcW w:w="3685" w:type="pct"/>
          </w:tcPr>
          <w:p w:rsidR="004075E2" w:rsidRPr="004075E2" w:rsidRDefault="004075E2" w:rsidP="00FA6E71">
            <w:pPr>
              <w:spacing w:before="56" w:after="113"/>
              <w:rPr>
                <w:rFonts w:asciiTheme="minorHAnsi" w:hAnsiTheme="minorHAnsi" w:cstheme="minorHAnsi"/>
              </w:rPr>
            </w:pPr>
            <w:r w:rsidRPr="004075E2">
              <w:rPr>
                <w:rFonts w:asciiTheme="minorHAnsi" w:hAnsiTheme="minorHAnsi" w:cstheme="minorHAnsi"/>
              </w:rPr>
              <w:t>O processo deve ser executado dentro da janela de execução batch, de 23:01 as 08:59.</w:t>
            </w:r>
          </w:p>
        </w:tc>
        <w:tc>
          <w:tcPr>
            <w:tcW w:w="926" w:type="pct"/>
          </w:tcPr>
          <w:p w:rsidR="004075E2" w:rsidRPr="00EB4FFC" w:rsidRDefault="004075E2" w:rsidP="00FA6E71">
            <w:pPr>
              <w:spacing w:before="56" w:after="113"/>
              <w:rPr>
                <w:rFonts w:asciiTheme="minorHAnsi" w:hAnsiTheme="minorHAnsi" w:cstheme="minorHAnsi"/>
              </w:rPr>
            </w:pPr>
            <w:r w:rsidRPr="00EB4FFC">
              <w:rPr>
                <w:rFonts w:asciiTheme="minorHAnsi" w:hAnsiTheme="minorHAnsi" w:cstheme="minorHAnsi"/>
              </w:rPr>
              <w:t>Eficiência</w:t>
            </w:r>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RN03</w:t>
            </w:r>
          </w:p>
        </w:tc>
        <w:tc>
          <w:tcPr>
            <w:tcW w:w="3685" w:type="pct"/>
          </w:tcPr>
          <w:p w:rsidR="004075E2" w:rsidRPr="004075E2" w:rsidRDefault="004075E2" w:rsidP="00FA6E71">
            <w:pPr>
              <w:rPr>
                <w:rFonts w:asciiTheme="minorHAnsi" w:hAnsiTheme="minorHAnsi" w:cstheme="minorHAnsi"/>
              </w:rPr>
            </w:pPr>
            <w:r w:rsidRPr="004075E2">
              <w:rPr>
                <w:rFonts w:asciiTheme="minorHAnsi" w:hAnsiTheme="minorHAnsi" w:cstheme="minorHAnsi"/>
              </w:rPr>
              <w:t xml:space="preserve">O processo deve permitir o reprocessamento dos dados. </w:t>
            </w:r>
          </w:p>
        </w:tc>
        <w:tc>
          <w:tcPr>
            <w:tcW w:w="926" w:type="pct"/>
          </w:tcPr>
          <w:p w:rsidR="004075E2" w:rsidRPr="00EB4FFC" w:rsidRDefault="004075E2" w:rsidP="00FA6E71">
            <w:pPr>
              <w:rPr>
                <w:rFonts w:asciiTheme="minorHAnsi" w:hAnsiTheme="minorHAnsi" w:cstheme="minorHAnsi"/>
              </w:rPr>
            </w:pPr>
            <w:r w:rsidRPr="00EB4FFC">
              <w:rPr>
                <w:rFonts w:asciiTheme="minorHAnsi" w:hAnsiTheme="minorHAnsi" w:cstheme="minorHAnsi"/>
              </w:rPr>
              <w:t>Usabilidade</w:t>
            </w:r>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RN04</w:t>
            </w:r>
          </w:p>
        </w:tc>
        <w:tc>
          <w:tcPr>
            <w:tcW w:w="3685" w:type="pct"/>
          </w:tcPr>
          <w:p w:rsidR="004075E2" w:rsidRPr="004075E2" w:rsidRDefault="004075E2" w:rsidP="00FA6E71">
            <w:pPr>
              <w:rPr>
                <w:rFonts w:asciiTheme="minorHAnsi" w:hAnsiTheme="minorHAnsi" w:cstheme="minorHAnsi"/>
              </w:rPr>
            </w:pPr>
            <w:r w:rsidRPr="004075E2">
              <w:rPr>
                <w:rFonts w:asciiTheme="minorHAnsi" w:hAnsiTheme="minorHAnsi" w:cstheme="minorHAnsi"/>
              </w:rPr>
              <w:t>O processo deve registrar o tempo de execução e o volume de dados processados.</w:t>
            </w:r>
          </w:p>
        </w:tc>
        <w:tc>
          <w:tcPr>
            <w:tcW w:w="926" w:type="pct"/>
          </w:tcPr>
          <w:p w:rsidR="004075E2" w:rsidRPr="00EB4FFC" w:rsidRDefault="004075E2" w:rsidP="00FA6E71">
            <w:pPr>
              <w:rPr>
                <w:rFonts w:asciiTheme="minorHAnsi" w:hAnsiTheme="minorHAnsi" w:cstheme="minorHAnsi"/>
              </w:rPr>
            </w:pPr>
            <w:r w:rsidRPr="00EB4FFC">
              <w:rPr>
                <w:rFonts w:asciiTheme="minorHAnsi" w:hAnsiTheme="minorHAnsi" w:cstheme="minorHAnsi"/>
              </w:rPr>
              <w:t>Rastreabilidade</w:t>
            </w:r>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RN05</w:t>
            </w:r>
          </w:p>
        </w:tc>
        <w:tc>
          <w:tcPr>
            <w:tcW w:w="3685" w:type="pct"/>
          </w:tcPr>
          <w:p w:rsidR="004075E2" w:rsidRPr="004075E2" w:rsidRDefault="004075E2" w:rsidP="00FA6E71">
            <w:pPr>
              <w:rPr>
                <w:rFonts w:asciiTheme="minorHAnsi" w:hAnsiTheme="minorHAnsi" w:cstheme="minorHAnsi"/>
              </w:rPr>
            </w:pPr>
            <w:r w:rsidRPr="004075E2">
              <w:rPr>
                <w:rFonts w:asciiTheme="minorHAnsi" w:hAnsiTheme="minorHAnsi" w:cstheme="minorHAnsi"/>
              </w:rPr>
              <w:t>O processo deve possuir uma estratégia de recuperação que não requeira sua reexecução completa em caso de falhas.</w:t>
            </w:r>
          </w:p>
        </w:tc>
        <w:tc>
          <w:tcPr>
            <w:tcW w:w="926" w:type="pct"/>
          </w:tcPr>
          <w:p w:rsidR="004075E2" w:rsidRPr="00EB4FFC" w:rsidRDefault="004075E2" w:rsidP="00FA6E71">
            <w:pPr>
              <w:rPr>
                <w:rFonts w:asciiTheme="minorHAnsi" w:hAnsiTheme="minorHAnsi" w:cstheme="minorHAnsi"/>
              </w:rPr>
            </w:pPr>
            <w:r w:rsidRPr="00EB4FFC">
              <w:rPr>
                <w:rFonts w:asciiTheme="minorHAnsi" w:hAnsiTheme="minorHAnsi" w:cstheme="minorHAnsi"/>
              </w:rPr>
              <w:t>Confiabilidade</w:t>
            </w:r>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Pr>
                <w:rFonts w:asciiTheme="minorHAnsi" w:hAnsiTheme="minorHAnsi" w:cstheme="minorHAnsi"/>
              </w:rPr>
              <w:t>RN06</w:t>
            </w:r>
          </w:p>
        </w:tc>
        <w:tc>
          <w:tcPr>
            <w:tcW w:w="3685" w:type="pct"/>
          </w:tcPr>
          <w:p w:rsidR="004075E2" w:rsidRPr="004075E2" w:rsidRDefault="004075E2" w:rsidP="00FA6E71">
            <w:pPr>
              <w:rPr>
                <w:rFonts w:asciiTheme="minorHAnsi" w:hAnsiTheme="minorHAnsi" w:cstheme="minorHAnsi"/>
              </w:rPr>
            </w:pPr>
            <w:r w:rsidRPr="004075E2">
              <w:rPr>
                <w:rFonts w:asciiTheme="minorHAnsi" w:hAnsiTheme="minorHAnsi" w:cstheme="minorHAnsi"/>
              </w:rPr>
              <w:t>O tempo de processamento diário não poderá ser superior a 30 minutos.</w:t>
            </w:r>
          </w:p>
        </w:tc>
        <w:tc>
          <w:tcPr>
            <w:tcW w:w="926" w:type="pct"/>
          </w:tcPr>
          <w:p w:rsidR="004075E2" w:rsidRPr="00EB4FFC" w:rsidRDefault="004075E2" w:rsidP="00FA6E71">
            <w:pPr>
              <w:rPr>
                <w:rFonts w:asciiTheme="minorHAnsi" w:hAnsiTheme="minorHAnsi" w:cstheme="minorHAnsi"/>
              </w:rPr>
            </w:pPr>
            <w:r w:rsidRPr="00EB4FFC">
              <w:rPr>
                <w:rFonts w:asciiTheme="minorHAnsi" w:hAnsiTheme="minorHAnsi" w:cstheme="minorHAnsi"/>
              </w:rPr>
              <w:t>Eficiência</w:t>
            </w:r>
          </w:p>
        </w:tc>
      </w:tr>
    </w:tbl>
    <w:p w:rsidR="0003025F" w:rsidRPr="003F639E" w:rsidRDefault="0003025F" w:rsidP="00205074">
      <w:pPr>
        <w:spacing w:before="100" w:beforeAutospacing="1" w:after="100" w:afterAutospacing="1"/>
        <w:jc w:val="both"/>
        <w:rPr>
          <w:rFonts w:ascii="Calibri" w:hAnsi="Calibri" w:cs="Calibri"/>
          <w:color w:val="000000"/>
        </w:rPr>
      </w:pPr>
    </w:p>
    <w:p w:rsidR="00473824" w:rsidRPr="003F639E" w:rsidRDefault="00473824" w:rsidP="00473824">
      <w:pPr>
        <w:pStyle w:val="MMTopic2"/>
        <w:rPr>
          <w:lang w:val="pt-BR"/>
        </w:rPr>
      </w:pPr>
      <w:bookmarkStart w:id="7" w:name="_Toc342586712"/>
      <w:r w:rsidRPr="003F639E">
        <w:rPr>
          <w:lang w:val="pt-BR"/>
        </w:rPr>
        <w:lastRenderedPageBreak/>
        <w:t>Fora do Escopo</w:t>
      </w:r>
      <w:bookmarkEnd w:id="7"/>
    </w:p>
    <w:p w:rsidR="004075E2" w:rsidRPr="00EB4FFC" w:rsidRDefault="004075E2" w:rsidP="004075E2">
      <w:pPr>
        <w:spacing w:before="100" w:beforeAutospacing="1" w:after="100" w:afterAutospacing="1"/>
        <w:jc w:val="both"/>
        <w:rPr>
          <w:rFonts w:asciiTheme="minorHAnsi" w:hAnsiTheme="minorHAnsi" w:cstheme="minorHAnsi"/>
          <w:color w:val="000000"/>
        </w:rPr>
      </w:pPr>
      <w:r w:rsidRPr="004075E2">
        <w:rPr>
          <w:rFonts w:asciiTheme="minorHAnsi" w:hAnsiTheme="minorHAnsi" w:cstheme="minorHAnsi"/>
          <w:color w:val="000000"/>
        </w:rPr>
        <w:t xml:space="preserve">O novo processo não fará ajustes nos dados que já não sejam realizados atualmente. </w:t>
      </w:r>
      <w:r w:rsidRPr="00EB4FFC">
        <w:rPr>
          <w:rFonts w:asciiTheme="minorHAnsi" w:hAnsiTheme="minorHAnsi" w:cstheme="minorHAnsi"/>
          <w:color w:val="000000"/>
        </w:rPr>
        <w:t>Como exemplo, podemos citar:</w:t>
      </w:r>
    </w:p>
    <w:p w:rsidR="004075E2" w:rsidRPr="004075E2" w:rsidRDefault="004075E2" w:rsidP="006074F9">
      <w:pPr>
        <w:pStyle w:val="PargrafodaLista"/>
        <w:numPr>
          <w:ilvl w:val="0"/>
          <w:numId w:val="12"/>
        </w:numPr>
        <w:spacing w:before="100" w:beforeAutospacing="1" w:after="100" w:afterAutospacing="1"/>
        <w:jc w:val="both"/>
        <w:rPr>
          <w:rFonts w:asciiTheme="minorHAnsi" w:hAnsiTheme="minorHAnsi" w:cstheme="minorHAnsi"/>
          <w:color w:val="000000"/>
        </w:rPr>
      </w:pPr>
      <w:r w:rsidRPr="004075E2">
        <w:rPr>
          <w:rFonts w:asciiTheme="minorHAnsi" w:hAnsiTheme="minorHAnsi" w:cstheme="minorHAnsi"/>
          <w:color w:val="000000"/>
        </w:rPr>
        <w:t>Tratamento de faltas não lançadas no SIA;</w:t>
      </w:r>
    </w:p>
    <w:p w:rsidR="004075E2" w:rsidRPr="00EB4FFC" w:rsidRDefault="004075E2" w:rsidP="006074F9">
      <w:pPr>
        <w:pStyle w:val="PargrafodaLista"/>
        <w:numPr>
          <w:ilvl w:val="0"/>
          <w:numId w:val="12"/>
        </w:numPr>
        <w:spacing w:before="100" w:beforeAutospacing="1" w:after="100" w:afterAutospacing="1"/>
        <w:jc w:val="both"/>
        <w:rPr>
          <w:rFonts w:asciiTheme="minorHAnsi" w:hAnsiTheme="minorHAnsi" w:cstheme="minorHAnsi"/>
          <w:color w:val="000000"/>
        </w:rPr>
      </w:pPr>
      <w:r w:rsidRPr="00EB4FFC">
        <w:rPr>
          <w:rFonts w:asciiTheme="minorHAnsi" w:hAnsiTheme="minorHAnsi" w:cstheme="minorHAnsi"/>
          <w:color w:val="000000"/>
        </w:rPr>
        <w:t>Atrasos;</w:t>
      </w:r>
    </w:p>
    <w:p w:rsidR="004075E2" w:rsidRPr="004075E2" w:rsidRDefault="004075E2" w:rsidP="006074F9">
      <w:pPr>
        <w:pStyle w:val="PargrafodaLista"/>
        <w:numPr>
          <w:ilvl w:val="0"/>
          <w:numId w:val="12"/>
        </w:numPr>
        <w:spacing w:before="100" w:beforeAutospacing="1" w:after="100" w:afterAutospacing="1"/>
        <w:jc w:val="both"/>
        <w:rPr>
          <w:rFonts w:asciiTheme="minorHAnsi" w:hAnsiTheme="minorHAnsi" w:cstheme="minorHAnsi"/>
          <w:color w:val="000000"/>
        </w:rPr>
      </w:pPr>
      <w:r w:rsidRPr="004075E2">
        <w:rPr>
          <w:rFonts w:asciiTheme="minorHAnsi" w:hAnsiTheme="minorHAnsi" w:cstheme="minorHAnsi"/>
          <w:color w:val="000000"/>
        </w:rPr>
        <w:t>Geração de arquivos para o ADP (Continuará sendo utilizado o processo de geração de arquivos que hoje é realizado pelo SIA);</w:t>
      </w:r>
    </w:p>
    <w:p w:rsidR="00EC6F75" w:rsidDel="00E91C1B" w:rsidRDefault="004075E2" w:rsidP="006074F9">
      <w:pPr>
        <w:pStyle w:val="PargrafodaLista"/>
        <w:numPr>
          <w:ilvl w:val="0"/>
          <w:numId w:val="12"/>
        </w:numPr>
        <w:spacing w:before="100" w:beforeAutospacing="1" w:after="100" w:afterAutospacing="1"/>
        <w:jc w:val="both"/>
        <w:rPr>
          <w:del w:id="8" w:author="Felipe" w:date="2012-12-18T17:14:00Z"/>
          <w:rFonts w:asciiTheme="minorHAnsi" w:hAnsiTheme="minorHAnsi" w:cstheme="minorHAnsi"/>
          <w:color w:val="000000"/>
        </w:rPr>
      </w:pPr>
      <w:del w:id="9" w:author="Felipe" w:date="2012-12-18T17:14:00Z">
        <w:r w:rsidRPr="004075E2" w:rsidDel="00E91C1B">
          <w:rPr>
            <w:rFonts w:asciiTheme="minorHAnsi" w:hAnsiTheme="minorHAnsi" w:cstheme="minorHAnsi"/>
            <w:color w:val="000000"/>
          </w:rPr>
          <w:delText>Tratamento das planilhas de ajustes enviado do RH para o SIA, sendo tratado no Projeto de BI Custo de Pessoal.</w:delText>
        </w:r>
      </w:del>
    </w:p>
    <w:p w:rsidR="004075E2" w:rsidRPr="00205074" w:rsidRDefault="004075E2" w:rsidP="00205074">
      <w:pPr>
        <w:spacing w:before="100" w:beforeAutospacing="1" w:after="100" w:afterAutospacing="1"/>
        <w:jc w:val="both"/>
        <w:rPr>
          <w:rFonts w:asciiTheme="minorHAnsi" w:hAnsiTheme="minorHAnsi" w:cstheme="minorHAnsi"/>
          <w:color w:val="000000"/>
        </w:rPr>
      </w:pPr>
    </w:p>
    <w:p w:rsidR="004075E2" w:rsidRPr="004075E2" w:rsidRDefault="00473824" w:rsidP="004075E2">
      <w:pPr>
        <w:pStyle w:val="MMTopic2"/>
        <w:rPr>
          <w:lang w:val="pt-BR"/>
        </w:rPr>
      </w:pPr>
      <w:bookmarkStart w:id="10" w:name="_Toc342586713"/>
      <w:r w:rsidRPr="003F639E">
        <w:rPr>
          <w:lang w:val="pt-BR"/>
        </w:rPr>
        <w:t>Premissas</w:t>
      </w:r>
      <w:bookmarkEnd w:id="10"/>
    </w:p>
    <w:p w:rsidR="004075E2" w:rsidRPr="004075E2" w:rsidRDefault="004075E2" w:rsidP="006074F9">
      <w:pPr>
        <w:pStyle w:val="PargrafodaLista"/>
        <w:numPr>
          <w:ilvl w:val="0"/>
          <w:numId w:val="13"/>
        </w:numPr>
        <w:jc w:val="both"/>
        <w:rPr>
          <w:rFonts w:asciiTheme="minorHAnsi" w:hAnsiTheme="minorHAnsi" w:cstheme="minorHAnsi"/>
          <w:color w:val="000000"/>
        </w:rPr>
      </w:pPr>
      <w:r w:rsidRPr="004075E2">
        <w:rPr>
          <w:rFonts w:asciiTheme="minorHAnsi" w:hAnsiTheme="minorHAnsi" w:cstheme="minorHAnsi"/>
          <w:color w:val="000000"/>
        </w:rPr>
        <w:t>O principal critério de aceite do novo processo a ser construído será o batimento de seus resultados com os respectivos resultados do processo atual, sendo necessários três batimentos consecutivos com todos os resultados idênticos, ou nos quais todas as diferenças que tenham ocorrido tenham sido devidamente esclarecidas em relação ao processo atual e suas regras sem a necessidade de alteração do código para o seu atendimento.</w:t>
      </w:r>
    </w:p>
    <w:p w:rsidR="004075E2" w:rsidRDefault="004075E2" w:rsidP="006074F9">
      <w:pPr>
        <w:pStyle w:val="MMTopic4"/>
        <w:numPr>
          <w:ilvl w:val="0"/>
          <w:numId w:val="13"/>
        </w:numPr>
        <w:rPr>
          <w:rFonts w:asciiTheme="minorHAnsi" w:hAnsiTheme="minorHAnsi" w:cstheme="minorHAnsi"/>
          <w:b w:val="0"/>
          <w:i w:val="0"/>
          <w:color w:val="auto"/>
          <w:sz w:val="20"/>
          <w:szCs w:val="20"/>
          <w:lang w:val="pt-BR"/>
        </w:rPr>
      </w:pPr>
      <w:r w:rsidRPr="00EB4FFC">
        <w:rPr>
          <w:rFonts w:asciiTheme="minorHAnsi" w:hAnsiTheme="minorHAnsi" w:cstheme="minorHAnsi"/>
          <w:b w:val="0"/>
          <w:i w:val="0"/>
          <w:color w:val="auto"/>
          <w:sz w:val="20"/>
          <w:szCs w:val="20"/>
          <w:lang w:val="pt-BR"/>
        </w:rPr>
        <w:t xml:space="preserve">ODS Transacional carregada com os dados diários incrementais.  </w:t>
      </w:r>
    </w:p>
    <w:p w:rsidR="004075E2" w:rsidRDefault="004075E2" w:rsidP="006074F9">
      <w:pPr>
        <w:pStyle w:val="MMTopic4"/>
        <w:numPr>
          <w:ilvl w:val="0"/>
          <w:numId w:val="13"/>
        </w:numPr>
        <w:rPr>
          <w:rFonts w:asciiTheme="minorHAnsi" w:hAnsiTheme="minorHAnsi" w:cstheme="minorHAnsi"/>
          <w:b w:val="0"/>
          <w:i w:val="0"/>
          <w:color w:val="auto"/>
          <w:sz w:val="20"/>
          <w:szCs w:val="20"/>
          <w:lang w:val="pt-BR"/>
        </w:rPr>
      </w:pPr>
      <w:r>
        <w:rPr>
          <w:rFonts w:asciiTheme="minorHAnsi" w:hAnsiTheme="minorHAnsi" w:cstheme="minorHAnsi"/>
          <w:b w:val="0"/>
          <w:i w:val="0"/>
          <w:color w:val="auto"/>
          <w:sz w:val="20"/>
          <w:szCs w:val="20"/>
          <w:lang w:val="pt-BR"/>
        </w:rPr>
        <w:t xml:space="preserve">A </w:t>
      </w:r>
      <w:r w:rsidR="007E0C5C">
        <w:rPr>
          <w:rFonts w:asciiTheme="minorHAnsi" w:hAnsiTheme="minorHAnsi" w:cstheme="minorHAnsi"/>
          <w:b w:val="0"/>
          <w:i w:val="0"/>
          <w:color w:val="auto"/>
          <w:sz w:val="20"/>
          <w:szCs w:val="20"/>
          <w:lang w:val="pt-BR"/>
        </w:rPr>
        <w:t>data</w:t>
      </w:r>
      <w:r>
        <w:rPr>
          <w:rFonts w:asciiTheme="minorHAnsi" w:hAnsiTheme="minorHAnsi" w:cstheme="minorHAnsi"/>
          <w:b w:val="0"/>
          <w:i w:val="0"/>
          <w:color w:val="auto"/>
          <w:sz w:val="20"/>
          <w:szCs w:val="20"/>
          <w:lang w:val="pt-BR"/>
        </w:rPr>
        <w:t xml:space="preserve"> do processo</w:t>
      </w:r>
      <w:r w:rsidR="007E0C5C">
        <w:rPr>
          <w:rFonts w:asciiTheme="minorHAnsi" w:hAnsiTheme="minorHAnsi" w:cstheme="minorHAnsi"/>
          <w:b w:val="0"/>
          <w:i w:val="0"/>
          <w:color w:val="auto"/>
          <w:sz w:val="20"/>
          <w:szCs w:val="20"/>
          <w:lang w:val="pt-BR"/>
        </w:rPr>
        <w:t xml:space="preserve"> de</w:t>
      </w:r>
      <w:r>
        <w:rPr>
          <w:rFonts w:asciiTheme="minorHAnsi" w:hAnsiTheme="minorHAnsi" w:cstheme="minorHAnsi"/>
          <w:b w:val="0"/>
          <w:i w:val="0"/>
          <w:color w:val="auto"/>
          <w:sz w:val="20"/>
          <w:szCs w:val="20"/>
          <w:lang w:val="pt-BR"/>
        </w:rPr>
        <w:t xml:space="preserve"> fechamento mensal deverá ser informado pelo RH pelo menos 1</w:t>
      </w:r>
      <w:r w:rsidR="007E0C5C">
        <w:rPr>
          <w:rFonts w:asciiTheme="minorHAnsi" w:hAnsiTheme="minorHAnsi" w:cstheme="minorHAnsi"/>
          <w:b w:val="0"/>
          <w:i w:val="0"/>
          <w:color w:val="auto"/>
          <w:sz w:val="20"/>
          <w:szCs w:val="20"/>
          <w:lang w:val="pt-BR"/>
        </w:rPr>
        <w:t xml:space="preserve"> dia antes do dia requerido</w:t>
      </w:r>
      <w:r>
        <w:rPr>
          <w:rFonts w:asciiTheme="minorHAnsi" w:hAnsiTheme="minorHAnsi" w:cstheme="minorHAnsi"/>
          <w:b w:val="0"/>
          <w:i w:val="0"/>
          <w:color w:val="auto"/>
          <w:sz w:val="20"/>
          <w:szCs w:val="20"/>
          <w:lang w:val="pt-BR"/>
        </w:rPr>
        <w:t>.</w:t>
      </w:r>
    </w:p>
    <w:p w:rsidR="003F5572" w:rsidRDefault="003F5572" w:rsidP="006074F9">
      <w:pPr>
        <w:pStyle w:val="MMTopic4"/>
        <w:numPr>
          <w:ilvl w:val="0"/>
          <w:numId w:val="13"/>
        </w:numPr>
        <w:rPr>
          <w:rFonts w:asciiTheme="minorHAnsi" w:hAnsiTheme="minorHAnsi" w:cstheme="minorHAnsi"/>
          <w:b w:val="0"/>
          <w:i w:val="0"/>
          <w:color w:val="auto"/>
          <w:sz w:val="20"/>
          <w:szCs w:val="20"/>
          <w:lang w:val="pt-BR"/>
        </w:rPr>
      </w:pPr>
      <w:r>
        <w:rPr>
          <w:rFonts w:asciiTheme="minorHAnsi" w:hAnsiTheme="minorHAnsi" w:cstheme="minorHAnsi"/>
          <w:b w:val="0"/>
          <w:i w:val="0"/>
          <w:color w:val="auto"/>
          <w:sz w:val="20"/>
          <w:szCs w:val="20"/>
          <w:lang w:val="pt-BR"/>
        </w:rPr>
        <w:t>As regras utilizadas para o período de retroatividade a serem usados nos mapas, serão as mesmas utilizadas no processo atual.</w:t>
      </w:r>
    </w:p>
    <w:p w:rsidR="003F5572" w:rsidRPr="00EB4FFC" w:rsidRDefault="003F5572" w:rsidP="006074F9">
      <w:pPr>
        <w:pStyle w:val="MMTopic4"/>
        <w:numPr>
          <w:ilvl w:val="0"/>
          <w:numId w:val="13"/>
        </w:numPr>
        <w:rPr>
          <w:rFonts w:asciiTheme="minorHAnsi" w:hAnsiTheme="minorHAnsi" w:cstheme="minorHAnsi"/>
          <w:b w:val="0"/>
          <w:i w:val="0"/>
          <w:color w:val="auto"/>
          <w:sz w:val="20"/>
          <w:szCs w:val="20"/>
          <w:lang w:val="pt-BR"/>
        </w:rPr>
      </w:pPr>
      <w:r>
        <w:rPr>
          <w:rFonts w:asciiTheme="minorHAnsi" w:hAnsiTheme="minorHAnsi" w:cstheme="minorHAnsi"/>
          <w:b w:val="0"/>
          <w:i w:val="0"/>
          <w:color w:val="auto"/>
          <w:sz w:val="20"/>
          <w:szCs w:val="20"/>
          <w:lang w:val="pt-BR"/>
        </w:rPr>
        <w:t>O processo de fechamento sempre ocorrerá com os dados de D-1 do dia definido para pagamento.</w:t>
      </w:r>
    </w:p>
    <w:p w:rsidR="00EC6F75" w:rsidRPr="004075E2" w:rsidRDefault="00EC6F75" w:rsidP="004075E2">
      <w:pPr>
        <w:pStyle w:val="PargrafodaLista"/>
        <w:spacing w:before="100" w:beforeAutospacing="1" w:after="100" w:afterAutospacing="1"/>
        <w:jc w:val="both"/>
        <w:rPr>
          <w:rFonts w:ascii="Calibri" w:hAnsi="Calibri" w:cs="Calibri"/>
          <w:color w:val="000000"/>
        </w:rPr>
      </w:pPr>
    </w:p>
    <w:p w:rsidR="00EC6F75" w:rsidRPr="003F639E" w:rsidRDefault="00EC6F75">
      <w:pPr>
        <w:widowControl/>
        <w:spacing w:before="0" w:after="0" w:line="240" w:lineRule="auto"/>
        <w:rPr>
          <w:rFonts w:asciiTheme="majorHAnsi" w:eastAsiaTheme="majorEastAsia" w:hAnsiTheme="majorHAnsi" w:cstheme="majorBidi"/>
          <w:b/>
          <w:bCs/>
          <w:color w:val="365F91" w:themeColor="accent1" w:themeShade="BF"/>
          <w:sz w:val="28"/>
          <w:szCs w:val="28"/>
        </w:rPr>
      </w:pPr>
      <w:r w:rsidRPr="003F639E">
        <w:br w:type="page"/>
      </w:r>
    </w:p>
    <w:p w:rsidR="00473824" w:rsidRPr="003F639E" w:rsidRDefault="00473824" w:rsidP="00473824">
      <w:pPr>
        <w:pStyle w:val="MMTopic1"/>
        <w:rPr>
          <w:lang w:val="pt-BR"/>
        </w:rPr>
      </w:pPr>
      <w:bookmarkStart w:id="11" w:name="_Toc342586714"/>
      <w:r w:rsidRPr="003F639E">
        <w:rPr>
          <w:lang w:val="pt-BR"/>
        </w:rPr>
        <w:lastRenderedPageBreak/>
        <w:t xml:space="preserve">Visão </w:t>
      </w:r>
      <w:r w:rsidR="009A6AB4" w:rsidRPr="003F639E">
        <w:rPr>
          <w:lang w:val="pt-BR"/>
        </w:rPr>
        <w:t>Lógica</w:t>
      </w:r>
      <w:r w:rsidRPr="003F639E">
        <w:rPr>
          <w:lang w:val="pt-BR"/>
        </w:rPr>
        <w:t xml:space="preserve"> do Fluxo de Dados</w:t>
      </w:r>
      <w:bookmarkEnd w:id="11"/>
    </w:p>
    <w:p w:rsidR="003645FA" w:rsidRPr="00D620BB" w:rsidRDefault="009A6AB4" w:rsidP="00FA6E71">
      <w:pPr>
        <w:spacing w:before="100" w:beforeAutospacing="1" w:after="100" w:afterAutospacing="1"/>
        <w:jc w:val="both"/>
        <w:rPr>
          <w:rFonts w:ascii="Calibri" w:hAnsi="Calibri" w:cs="Calibri"/>
          <w:color w:val="000000"/>
        </w:rPr>
      </w:pPr>
      <w:r w:rsidRPr="003F639E">
        <w:rPr>
          <w:rFonts w:ascii="Calibri" w:hAnsi="Calibri" w:cs="Calibri"/>
          <w:color w:val="000000"/>
        </w:rPr>
        <w:t>Esta seção tem um propósito de apresentar e detalhar as dependências entre os processos, tanto dos novos a serem desenvolvidos quanto de seu eventual impacto nos processos existentes</w:t>
      </w:r>
      <w:r w:rsidR="00473824" w:rsidRPr="003F639E">
        <w:rPr>
          <w:rFonts w:ascii="Calibri" w:hAnsi="Calibri" w:cs="Calibri"/>
          <w:color w:val="000000"/>
        </w:rPr>
        <w:t xml:space="preserve">. </w:t>
      </w:r>
    </w:p>
    <w:p w:rsidR="00473824" w:rsidRPr="003F639E" w:rsidRDefault="009A6AB4" w:rsidP="008C5AD4">
      <w:pPr>
        <w:spacing w:before="100" w:beforeAutospacing="1" w:after="100" w:afterAutospacing="1"/>
        <w:jc w:val="center"/>
      </w:pPr>
      <w:r w:rsidRPr="003F639E">
        <w:rPr>
          <w:noProof/>
          <w:lang w:eastAsia="pt-BR"/>
        </w:rPr>
        <w:drawing>
          <wp:inline distT="0" distB="0" distL="0" distR="0" wp14:anchorId="586C3E58" wp14:editId="4BA096B3">
            <wp:extent cx="5020310" cy="3256960"/>
            <wp:effectExtent l="0" t="0" r="8890" b="635"/>
            <wp:docPr id="1" name="Imagem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20310" cy="3256960"/>
                    </a:xfrm>
                    <a:prstGeom prst="rect">
                      <a:avLst/>
                    </a:prstGeom>
                    <a:noFill/>
                    <a:ln>
                      <a:noFill/>
                    </a:ln>
                  </pic:spPr>
                </pic:pic>
              </a:graphicData>
            </a:graphic>
          </wp:inline>
        </w:drawing>
      </w:r>
    </w:p>
    <w:tbl>
      <w:tblPr>
        <w:tblW w:w="8080"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7"/>
        <w:gridCol w:w="985"/>
        <w:gridCol w:w="1134"/>
        <w:gridCol w:w="3544"/>
      </w:tblGrid>
      <w:tr w:rsidR="009A6AB4" w:rsidRPr="003F639E" w:rsidTr="009A6AB4">
        <w:trPr>
          <w:trHeight w:val="600"/>
        </w:trPr>
        <w:tc>
          <w:tcPr>
            <w:tcW w:w="2417" w:type="dxa"/>
            <w:shd w:val="clear" w:color="auto" w:fill="333399"/>
          </w:tcPr>
          <w:p w:rsidR="009A6AB4" w:rsidRPr="003F639E" w:rsidRDefault="009A6AB4" w:rsidP="00FA6E71">
            <w:pPr>
              <w:spacing w:before="56" w:after="113"/>
            </w:pPr>
            <w:r w:rsidRPr="003F639E">
              <w:rPr>
                <w:rFonts w:ascii="Calibri" w:hAnsi="Calibri" w:cs="Calibri"/>
                <w:b/>
                <w:bCs/>
                <w:color w:val="FFFFFF"/>
              </w:rPr>
              <w:t>Fluxo Padrão</w:t>
            </w:r>
          </w:p>
        </w:tc>
        <w:tc>
          <w:tcPr>
            <w:tcW w:w="985" w:type="dxa"/>
            <w:shd w:val="clear" w:color="auto" w:fill="333399"/>
          </w:tcPr>
          <w:p w:rsidR="009A6AB4" w:rsidRPr="003F639E" w:rsidRDefault="009A6AB4" w:rsidP="00FA6E71">
            <w:pPr>
              <w:spacing w:before="56" w:after="113"/>
            </w:pPr>
            <w:r w:rsidRPr="003F639E">
              <w:rPr>
                <w:rFonts w:ascii="Calibri" w:hAnsi="Calibri" w:cs="Calibri"/>
                <w:b/>
                <w:bCs/>
                <w:color w:val="FFFFFF"/>
              </w:rPr>
              <w:t>Tipo de Carga</w:t>
            </w:r>
          </w:p>
        </w:tc>
        <w:tc>
          <w:tcPr>
            <w:tcW w:w="1134" w:type="dxa"/>
            <w:shd w:val="clear" w:color="auto" w:fill="333399"/>
          </w:tcPr>
          <w:p w:rsidR="009A6AB4" w:rsidRPr="003F639E" w:rsidRDefault="009A6AB4" w:rsidP="00FA6E71">
            <w:pPr>
              <w:spacing w:before="56" w:after="113"/>
            </w:pPr>
            <w:r w:rsidRPr="003F639E">
              <w:rPr>
                <w:rFonts w:ascii="Calibri" w:hAnsi="Calibri" w:cs="Calibri"/>
                <w:b/>
                <w:bCs/>
                <w:color w:val="FFFFFF"/>
              </w:rPr>
              <w:t>Identificador do Fluxo</w:t>
            </w:r>
          </w:p>
        </w:tc>
        <w:tc>
          <w:tcPr>
            <w:tcW w:w="3544" w:type="dxa"/>
            <w:shd w:val="clear" w:color="auto" w:fill="333399"/>
          </w:tcPr>
          <w:p w:rsidR="009A6AB4" w:rsidRPr="003F639E" w:rsidRDefault="009A6AB4" w:rsidP="00FA6E71">
            <w:pPr>
              <w:spacing w:before="56" w:after="113"/>
            </w:pPr>
            <w:r w:rsidRPr="003F639E">
              <w:rPr>
                <w:rFonts w:ascii="Calibri" w:hAnsi="Calibri" w:cs="Calibri"/>
                <w:b/>
                <w:bCs/>
                <w:color w:val="FFFFFF"/>
              </w:rPr>
              <w:t>Atividades</w:t>
            </w:r>
          </w:p>
        </w:tc>
      </w:tr>
      <w:tr w:rsidR="009A6AB4" w:rsidRPr="006A796D" w:rsidTr="009A6AB4">
        <w:trPr>
          <w:trHeight w:val="1230"/>
        </w:trPr>
        <w:tc>
          <w:tcPr>
            <w:tcW w:w="2417" w:type="dxa"/>
            <w:shd w:val="clear" w:color="auto" w:fill="CCCCFF"/>
          </w:tcPr>
          <w:p w:rsidR="009A6AB4" w:rsidRPr="003F639E" w:rsidRDefault="009A6AB4" w:rsidP="00FA6E71">
            <w:pPr>
              <w:spacing w:before="56" w:after="113"/>
            </w:pPr>
            <w:r w:rsidRPr="003F639E">
              <w:rPr>
                <w:rFonts w:ascii="Calibri" w:hAnsi="Calibri" w:cs="Calibri"/>
                <w:color w:val="000000"/>
              </w:rPr>
              <w:t>&lt;Nome do workflow&gt;</w:t>
            </w:r>
          </w:p>
        </w:tc>
        <w:tc>
          <w:tcPr>
            <w:tcW w:w="985" w:type="dxa"/>
            <w:shd w:val="clear" w:color="auto" w:fill="CCCCFF"/>
          </w:tcPr>
          <w:p w:rsidR="009A6AB4" w:rsidRPr="003F639E" w:rsidRDefault="009A6AB4" w:rsidP="00FA6E71">
            <w:pPr>
              <w:spacing w:before="56" w:after="113"/>
            </w:pPr>
            <w:r w:rsidRPr="003F639E">
              <w:rPr>
                <w:rFonts w:ascii="Calibri" w:hAnsi="Calibri" w:cs="Calibri"/>
                <w:color w:val="000000"/>
              </w:rPr>
              <w:t>&lt;</w:t>
            </w:r>
            <w:proofErr w:type="spellStart"/>
            <w:r w:rsidRPr="003F639E">
              <w:rPr>
                <w:rFonts w:ascii="Calibri" w:hAnsi="Calibri" w:cs="Calibri"/>
                <w:color w:val="000000"/>
              </w:rPr>
              <w:t>Full;Delta;Incremental</w:t>
            </w:r>
            <w:proofErr w:type="spellEnd"/>
            <w:r w:rsidRPr="003F639E">
              <w:rPr>
                <w:rFonts w:ascii="Calibri" w:hAnsi="Calibri" w:cs="Calibri"/>
                <w:color w:val="000000"/>
              </w:rPr>
              <w:t xml:space="preserve"> por data&gt;</w:t>
            </w:r>
          </w:p>
        </w:tc>
        <w:tc>
          <w:tcPr>
            <w:tcW w:w="1134" w:type="dxa"/>
            <w:shd w:val="clear" w:color="auto" w:fill="CCCCFF"/>
          </w:tcPr>
          <w:p w:rsidR="009A6AB4" w:rsidRPr="003F639E" w:rsidRDefault="009A6AB4" w:rsidP="00FA6E71">
            <w:pPr>
              <w:spacing w:before="56" w:after="113"/>
            </w:pPr>
            <w:r w:rsidRPr="003F639E">
              <w:rPr>
                <w:rFonts w:ascii="Calibri" w:hAnsi="Calibri" w:cs="Calibri"/>
                <w:color w:val="000000"/>
              </w:rPr>
              <w:t>&lt;Identificador único do fluxo&gt;</w:t>
            </w:r>
          </w:p>
        </w:tc>
        <w:tc>
          <w:tcPr>
            <w:tcW w:w="3544" w:type="dxa"/>
            <w:shd w:val="clear" w:color="auto" w:fill="CCCCFF"/>
          </w:tcPr>
          <w:p w:rsidR="009A6AB4" w:rsidRPr="003F639E" w:rsidRDefault="009A6AB4" w:rsidP="00FA6E71">
            <w:pPr>
              <w:spacing w:before="56" w:after="113"/>
            </w:pPr>
            <w:r w:rsidRPr="003F639E">
              <w:rPr>
                <w:rFonts w:ascii="Calibri" w:hAnsi="Calibri" w:cs="Calibri"/>
                <w:color w:val="000000"/>
              </w:rPr>
              <w:t>&lt;Descrição das tarefas do fluxo (Ex: Extração da base delta; Cheque de condições para determinação da continuação do fluxo)&gt;</w:t>
            </w:r>
          </w:p>
        </w:tc>
      </w:tr>
      <w:tr w:rsidR="009A6AB4" w:rsidRPr="006A796D" w:rsidTr="009A6AB4">
        <w:trPr>
          <w:trHeight w:val="285"/>
        </w:trPr>
        <w:tc>
          <w:tcPr>
            <w:tcW w:w="2417" w:type="dxa"/>
          </w:tcPr>
          <w:p w:rsidR="009A6AB4" w:rsidRPr="003F639E" w:rsidRDefault="009A6AB4" w:rsidP="00FA6E71">
            <w:pPr>
              <w:spacing w:before="56" w:after="113"/>
              <w:jc w:val="right"/>
            </w:pPr>
          </w:p>
        </w:tc>
        <w:tc>
          <w:tcPr>
            <w:tcW w:w="985" w:type="dxa"/>
          </w:tcPr>
          <w:p w:rsidR="009A6AB4" w:rsidRPr="003F639E" w:rsidRDefault="009A6AB4" w:rsidP="00FA6E71">
            <w:pPr>
              <w:spacing w:before="56" w:after="113"/>
              <w:jc w:val="right"/>
            </w:pPr>
          </w:p>
        </w:tc>
        <w:tc>
          <w:tcPr>
            <w:tcW w:w="1134" w:type="dxa"/>
          </w:tcPr>
          <w:p w:rsidR="009A6AB4" w:rsidRPr="003F639E" w:rsidRDefault="009A6AB4" w:rsidP="00FA6E71">
            <w:pPr>
              <w:spacing w:before="56" w:after="113"/>
              <w:jc w:val="right"/>
            </w:pPr>
          </w:p>
        </w:tc>
        <w:tc>
          <w:tcPr>
            <w:tcW w:w="3544" w:type="dxa"/>
          </w:tcPr>
          <w:p w:rsidR="009A6AB4" w:rsidRPr="003F639E" w:rsidRDefault="009A6AB4" w:rsidP="00FA6E71">
            <w:pPr>
              <w:spacing w:before="56" w:after="113"/>
              <w:jc w:val="right"/>
            </w:pPr>
          </w:p>
        </w:tc>
      </w:tr>
    </w:tbl>
    <w:p w:rsidR="009A6AB4" w:rsidRPr="003F639E" w:rsidRDefault="009A6AB4" w:rsidP="008C5AD4">
      <w:pPr>
        <w:spacing w:before="100" w:beforeAutospacing="1" w:after="100" w:afterAutospacing="1"/>
        <w:jc w:val="center"/>
      </w:pPr>
    </w:p>
    <w:p w:rsidR="009A6AB4" w:rsidRPr="003F639E" w:rsidRDefault="009A6AB4">
      <w:pPr>
        <w:widowControl/>
        <w:spacing w:before="0" w:after="0" w:line="240" w:lineRule="auto"/>
        <w:rPr>
          <w:rFonts w:asciiTheme="majorHAnsi" w:eastAsiaTheme="majorEastAsia" w:hAnsiTheme="majorHAnsi" w:cstheme="majorBidi"/>
          <w:b/>
          <w:bCs/>
          <w:color w:val="4F81BD" w:themeColor="accent1"/>
          <w:sz w:val="26"/>
          <w:szCs w:val="26"/>
        </w:rPr>
      </w:pPr>
      <w:r w:rsidRPr="003F639E">
        <w:br w:type="page"/>
      </w:r>
    </w:p>
    <w:p w:rsidR="009A6AB4" w:rsidRPr="003F639E" w:rsidRDefault="009A6AB4" w:rsidP="009A6AB4">
      <w:pPr>
        <w:pStyle w:val="MMTopic2"/>
        <w:rPr>
          <w:lang w:val="pt-BR"/>
        </w:rPr>
      </w:pPr>
      <w:bookmarkStart w:id="12" w:name="_Toc342586715"/>
      <w:r w:rsidRPr="003F639E">
        <w:rPr>
          <w:lang w:val="pt-BR"/>
        </w:rPr>
        <w:lastRenderedPageBreak/>
        <w:t>Fluxo Padrão</w:t>
      </w:r>
      <w:r w:rsidR="00FD3D69">
        <w:rPr>
          <w:lang w:val="pt-BR"/>
        </w:rPr>
        <w:t xml:space="preserve"> – wf_carrega_ods_to_consolid_horista</w:t>
      </w:r>
      <w:bookmarkEnd w:id="12"/>
    </w:p>
    <w:p w:rsidR="001A02A2" w:rsidRPr="00927A9A" w:rsidRDefault="00DD4975" w:rsidP="009A6AB4">
      <w:pPr>
        <w:spacing w:before="100" w:beforeAutospacing="1" w:after="100" w:afterAutospacing="1"/>
        <w:ind w:left="180"/>
        <w:rPr>
          <w:rFonts w:ascii="Calibri" w:hAnsi="Calibri" w:cs="Calibri"/>
          <w:color w:val="000000"/>
        </w:rPr>
      </w:pPr>
      <w:r w:rsidRPr="00927A9A">
        <w:rPr>
          <w:rFonts w:ascii="Calibri" w:hAnsi="Calibri" w:cs="Calibri"/>
          <w:color w:val="000000"/>
        </w:rPr>
        <w:t xml:space="preserve">O </w:t>
      </w:r>
      <w:r w:rsidR="001A02A2" w:rsidRPr="00927A9A">
        <w:rPr>
          <w:rFonts w:ascii="Calibri" w:hAnsi="Calibri" w:cs="Calibri"/>
          <w:color w:val="000000"/>
        </w:rPr>
        <w:t xml:space="preserve">workflow wf_carrega_ods_to_consolid_horista tem como objetivo realizar a leitura dos dados oriundos das ODS elementares, por assuntos, e fazer a carga destas informações na tabela </w:t>
      </w:r>
      <w:r w:rsidR="001A049D">
        <w:rPr>
          <w:rFonts w:ascii="Calibri" w:hAnsi="Calibri" w:cs="Calibri"/>
          <w:color w:val="000000"/>
        </w:rPr>
        <w:t>REMUNERACAO_DOCENTE</w:t>
      </w:r>
      <w:r w:rsidR="001A02A2" w:rsidRPr="00927A9A">
        <w:rPr>
          <w:rFonts w:ascii="Calibri" w:hAnsi="Calibri" w:cs="Calibri"/>
          <w:color w:val="000000"/>
        </w:rPr>
        <w:t xml:space="preserve">. </w:t>
      </w:r>
    </w:p>
    <w:p w:rsidR="001A02A2" w:rsidRPr="00927A9A" w:rsidRDefault="001A02A2" w:rsidP="001A02A2">
      <w:pPr>
        <w:spacing w:before="100" w:beforeAutospacing="1" w:after="100" w:afterAutospacing="1"/>
        <w:ind w:left="180"/>
        <w:rPr>
          <w:rFonts w:ascii="Calibri" w:hAnsi="Calibri" w:cs="Calibri"/>
          <w:color w:val="000000"/>
        </w:rPr>
      </w:pPr>
      <w:r w:rsidRPr="00927A9A">
        <w:rPr>
          <w:rFonts w:ascii="Calibri" w:hAnsi="Calibri" w:cs="Calibri"/>
          <w:color w:val="000000"/>
        </w:rPr>
        <w:t>Esta carga diária é feita através do delta, realizado pelo controle de vigência de novos registros nas ODS.</w:t>
      </w:r>
    </w:p>
    <w:p w:rsidR="009A6AB4" w:rsidRPr="003F639E" w:rsidRDefault="001A049D" w:rsidP="009A6AB4">
      <w:pPr>
        <w:spacing w:before="100" w:beforeAutospacing="1" w:after="100" w:afterAutospacing="1"/>
        <w:ind w:left="180"/>
      </w:pPr>
      <w:r w:rsidRPr="002354F8">
        <w:object w:dxaOrig="5323" w:dyaOrig="92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213.75pt;height:371.25pt" o:ole="">
            <v:imagedata r:id="rId14" o:title=""/>
          </v:shape>
          <o:OLEObject Type="Embed" ProgID="Visio.Drawing.11" ShapeID="_x0000_i1032" DrawAspect="Content" ObjectID="_1417441494" r:id="rId15"/>
        </w:object>
      </w:r>
    </w:p>
    <w:p w:rsidR="009A6AB4" w:rsidRPr="003F639E" w:rsidRDefault="009A6AB4" w:rsidP="009A6AB4">
      <w:pPr>
        <w:spacing w:before="100" w:beforeAutospacing="1" w:after="100" w:afterAutospacing="1"/>
        <w:ind w:left="180"/>
      </w:pPr>
      <w:r w:rsidRPr="003F639E">
        <w:t xml:space="preserve"> </w:t>
      </w:r>
    </w:p>
    <w:tbl>
      <w:tblPr>
        <w:tblW w:w="10743"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4253"/>
        <w:gridCol w:w="1984"/>
        <w:gridCol w:w="1276"/>
        <w:gridCol w:w="3230"/>
      </w:tblGrid>
      <w:tr w:rsidR="00BD0EAB" w:rsidRPr="003F639E" w:rsidTr="00D4012C">
        <w:trPr>
          <w:trHeight w:val="652"/>
        </w:trPr>
        <w:tc>
          <w:tcPr>
            <w:tcW w:w="4253" w:type="dxa"/>
            <w:shd w:val="clear" w:color="auto" w:fill="333399"/>
          </w:tcPr>
          <w:p w:rsidR="00BD0EAB" w:rsidRPr="003F639E" w:rsidRDefault="00BD0EAB" w:rsidP="001A049D">
            <w:pPr>
              <w:spacing w:before="56" w:after="113"/>
              <w:ind w:left="180"/>
              <w:jc w:val="center"/>
            </w:pPr>
            <w:r w:rsidRPr="003F639E">
              <w:rPr>
                <w:rFonts w:ascii="Calibri" w:hAnsi="Calibri" w:cs="Calibri"/>
                <w:b/>
                <w:bCs/>
                <w:color w:val="FFFFFF"/>
              </w:rPr>
              <w:t>Fluxo Padrão</w:t>
            </w:r>
          </w:p>
        </w:tc>
        <w:tc>
          <w:tcPr>
            <w:tcW w:w="1984" w:type="dxa"/>
            <w:shd w:val="clear" w:color="auto" w:fill="333399"/>
          </w:tcPr>
          <w:p w:rsidR="00BD0EAB" w:rsidRPr="003F639E" w:rsidRDefault="00BD0EAB" w:rsidP="001A049D">
            <w:pPr>
              <w:spacing w:before="56" w:after="113"/>
              <w:jc w:val="center"/>
            </w:pPr>
            <w:r w:rsidRPr="003F639E">
              <w:rPr>
                <w:rFonts w:ascii="Calibri" w:hAnsi="Calibri" w:cs="Calibri"/>
                <w:b/>
                <w:bCs/>
                <w:color w:val="FFFFFF"/>
              </w:rPr>
              <w:t>Tipo de Carga</w:t>
            </w:r>
          </w:p>
        </w:tc>
        <w:tc>
          <w:tcPr>
            <w:tcW w:w="1276" w:type="dxa"/>
            <w:shd w:val="clear" w:color="auto" w:fill="333399"/>
          </w:tcPr>
          <w:p w:rsidR="00BD0EAB" w:rsidRPr="003F639E" w:rsidRDefault="00BD0EAB" w:rsidP="001A049D">
            <w:pPr>
              <w:spacing w:before="56" w:after="113"/>
              <w:ind w:left="180"/>
              <w:jc w:val="center"/>
            </w:pPr>
            <w:r w:rsidRPr="003F639E">
              <w:rPr>
                <w:rFonts w:ascii="Calibri" w:hAnsi="Calibri" w:cs="Calibri"/>
                <w:b/>
                <w:bCs/>
                <w:color w:val="FFFFFF"/>
              </w:rPr>
              <w:t>Segmentos Simultâneos</w:t>
            </w:r>
          </w:p>
        </w:tc>
        <w:tc>
          <w:tcPr>
            <w:tcW w:w="3230" w:type="dxa"/>
            <w:shd w:val="clear" w:color="auto" w:fill="333399"/>
          </w:tcPr>
          <w:p w:rsidR="00BD0EAB" w:rsidRPr="003F639E" w:rsidRDefault="00BD0EAB" w:rsidP="001A049D">
            <w:pPr>
              <w:spacing w:before="56" w:after="113"/>
              <w:ind w:left="180"/>
              <w:jc w:val="center"/>
            </w:pPr>
            <w:r w:rsidRPr="003F639E">
              <w:rPr>
                <w:rFonts w:ascii="Calibri" w:hAnsi="Calibri" w:cs="Calibri"/>
                <w:b/>
                <w:bCs/>
                <w:color w:val="FFFFFF"/>
              </w:rPr>
              <w:t>Descrição das atividades</w:t>
            </w:r>
          </w:p>
        </w:tc>
      </w:tr>
      <w:tr w:rsidR="009A6AB4" w:rsidRPr="006A796D" w:rsidTr="00D4012C">
        <w:trPr>
          <w:trHeight w:val="1098"/>
        </w:trPr>
        <w:tc>
          <w:tcPr>
            <w:tcW w:w="4253" w:type="dxa"/>
            <w:shd w:val="clear" w:color="auto" w:fill="B8CCE4" w:themeFill="accent1" w:themeFillTint="66"/>
          </w:tcPr>
          <w:p w:rsidR="009A6AB4" w:rsidRPr="00684066" w:rsidRDefault="008F59A8" w:rsidP="00D4012C">
            <w:pPr>
              <w:widowControl/>
              <w:autoSpaceDE w:val="0"/>
              <w:autoSpaceDN w:val="0"/>
              <w:adjustRightInd w:val="0"/>
              <w:spacing w:before="0" w:after="0" w:line="288" w:lineRule="auto"/>
              <w:jc w:val="center"/>
              <w:rPr>
                <w:rFonts w:ascii="Calibri" w:hAnsi="Calibri" w:cs="Calibri"/>
                <w:color w:val="000000"/>
              </w:rPr>
            </w:pPr>
            <w:proofErr w:type="spellStart"/>
            <w:r w:rsidRPr="00684066">
              <w:rPr>
                <w:rFonts w:ascii="Calibri" w:hAnsi="Calibri" w:cs="Calibri"/>
                <w:color w:val="000000"/>
              </w:rPr>
              <w:t>s_carga_alocacao_</w:t>
            </w:r>
            <w:r w:rsidR="001A049D">
              <w:rPr>
                <w:rFonts w:ascii="Calibri" w:hAnsi="Calibri" w:cs="Calibri"/>
                <w:color w:val="000000"/>
              </w:rPr>
              <w:t>remunecacao_</w:t>
            </w:r>
            <w:r w:rsidR="001E3804">
              <w:rPr>
                <w:rFonts w:ascii="Calibri" w:hAnsi="Calibri" w:cs="Calibri"/>
                <w:color w:val="000000"/>
              </w:rPr>
              <w:t>docente</w:t>
            </w:r>
            <w:proofErr w:type="spellEnd"/>
          </w:p>
        </w:tc>
        <w:tc>
          <w:tcPr>
            <w:tcW w:w="1984" w:type="dxa"/>
            <w:shd w:val="clear" w:color="auto" w:fill="B8CCE4" w:themeFill="accent1" w:themeFillTint="66"/>
          </w:tcPr>
          <w:p w:rsidR="009A6AB4" w:rsidRPr="00684066" w:rsidRDefault="00F53212" w:rsidP="00D4012C">
            <w:pPr>
              <w:spacing w:before="56" w:after="113"/>
              <w:ind w:left="180"/>
              <w:jc w:val="center"/>
              <w:rPr>
                <w:rFonts w:ascii="Calibri" w:hAnsi="Calibri" w:cs="Calibri"/>
                <w:color w:val="000000"/>
              </w:rPr>
            </w:pPr>
            <w:r>
              <w:rPr>
                <w:rFonts w:ascii="Calibri" w:hAnsi="Calibri" w:cs="Calibri"/>
                <w:color w:val="000000"/>
              </w:rPr>
              <w:t>Delta</w:t>
            </w:r>
            <w:r w:rsidR="001A02A2">
              <w:rPr>
                <w:rFonts w:ascii="Calibri" w:hAnsi="Calibri" w:cs="Calibri"/>
                <w:color w:val="000000"/>
              </w:rPr>
              <w:t xml:space="preserve"> – Campo DT_INICIO_VIGENCIA</w:t>
            </w:r>
          </w:p>
        </w:tc>
        <w:tc>
          <w:tcPr>
            <w:tcW w:w="1276" w:type="dxa"/>
            <w:shd w:val="clear" w:color="auto" w:fill="B8CCE4" w:themeFill="accent1" w:themeFillTint="66"/>
          </w:tcPr>
          <w:p w:rsidR="009A6AB4" w:rsidRPr="00684066" w:rsidRDefault="00F53212" w:rsidP="00D4012C">
            <w:pPr>
              <w:spacing w:before="56" w:after="113"/>
              <w:ind w:left="180"/>
              <w:jc w:val="center"/>
              <w:rPr>
                <w:rFonts w:ascii="Calibri" w:hAnsi="Calibri" w:cs="Calibri"/>
                <w:color w:val="000000"/>
              </w:rPr>
            </w:pPr>
            <w:r>
              <w:rPr>
                <w:rFonts w:ascii="Calibri" w:hAnsi="Calibri" w:cs="Calibri"/>
                <w:color w:val="000000"/>
              </w:rPr>
              <w:t>S</w:t>
            </w:r>
          </w:p>
        </w:tc>
        <w:tc>
          <w:tcPr>
            <w:tcW w:w="3230" w:type="dxa"/>
            <w:shd w:val="clear" w:color="auto" w:fill="B8CCE4" w:themeFill="accent1" w:themeFillTint="66"/>
          </w:tcPr>
          <w:p w:rsidR="009A6AB4" w:rsidRPr="00684066" w:rsidRDefault="009A6AB4" w:rsidP="000836C6">
            <w:pPr>
              <w:spacing w:before="56" w:after="113"/>
              <w:ind w:left="180"/>
              <w:jc w:val="center"/>
              <w:rPr>
                <w:rFonts w:ascii="Calibri" w:hAnsi="Calibri" w:cs="Calibri"/>
                <w:color w:val="000000"/>
              </w:rPr>
            </w:pPr>
            <w:r w:rsidRPr="003F639E">
              <w:rPr>
                <w:rFonts w:ascii="Calibri" w:hAnsi="Calibri" w:cs="Calibri"/>
                <w:color w:val="000000"/>
              </w:rPr>
              <w:t xml:space="preserve">Extração da base delta; </w:t>
            </w:r>
            <w:r w:rsidR="00F53212">
              <w:rPr>
                <w:rFonts w:ascii="Calibri" w:hAnsi="Calibri" w:cs="Calibri"/>
                <w:color w:val="000000"/>
              </w:rPr>
              <w:t xml:space="preserve">Carga de dados de alocações na tabela </w:t>
            </w:r>
            <w:r w:rsidR="000836C6">
              <w:rPr>
                <w:rFonts w:ascii="Calibri" w:hAnsi="Calibri" w:cs="Calibri"/>
                <w:color w:val="000000"/>
              </w:rPr>
              <w:t>REMUNERACAO_DOCENTE</w:t>
            </w:r>
            <w:r w:rsidR="00F53212">
              <w:rPr>
                <w:rFonts w:ascii="Calibri" w:hAnsi="Calibri" w:cs="Calibri"/>
                <w:color w:val="000000"/>
              </w:rPr>
              <w:t>.</w:t>
            </w:r>
          </w:p>
        </w:tc>
      </w:tr>
      <w:tr w:rsidR="009A6AB4" w:rsidRPr="006A796D" w:rsidTr="00D4012C">
        <w:trPr>
          <w:trHeight w:val="300"/>
        </w:trPr>
        <w:tc>
          <w:tcPr>
            <w:tcW w:w="4253" w:type="dxa"/>
          </w:tcPr>
          <w:p w:rsidR="009A6AB4" w:rsidRPr="00684066" w:rsidRDefault="00F53212" w:rsidP="00D4012C">
            <w:pPr>
              <w:widowControl/>
              <w:autoSpaceDE w:val="0"/>
              <w:autoSpaceDN w:val="0"/>
              <w:adjustRightInd w:val="0"/>
              <w:spacing w:before="0" w:after="0" w:line="288" w:lineRule="auto"/>
              <w:jc w:val="center"/>
              <w:rPr>
                <w:rFonts w:ascii="Calibri" w:hAnsi="Calibri" w:cs="Calibri"/>
                <w:color w:val="000000"/>
              </w:rPr>
            </w:pPr>
            <w:proofErr w:type="spellStart"/>
            <w:r w:rsidRPr="00684066">
              <w:rPr>
                <w:rFonts w:ascii="Calibri" w:hAnsi="Calibri" w:cs="Calibri"/>
                <w:color w:val="000000"/>
              </w:rPr>
              <w:t>s_carga_faltas_</w:t>
            </w:r>
            <w:r w:rsidR="001A049D">
              <w:rPr>
                <w:rFonts w:ascii="Calibri" w:hAnsi="Calibri" w:cs="Calibri"/>
                <w:color w:val="000000"/>
              </w:rPr>
              <w:t>remunecacao_</w:t>
            </w:r>
            <w:r w:rsidR="001E3804">
              <w:rPr>
                <w:rFonts w:ascii="Calibri" w:hAnsi="Calibri" w:cs="Calibri"/>
                <w:color w:val="000000"/>
              </w:rPr>
              <w:t>docente</w:t>
            </w:r>
            <w:proofErr w:type="spellEnd"/>
          </w:p>
        </w:tc>
        <w:tc>
          <w:tcPr>
            <w:tcW w:w="1984" w:type="dxa"/>
          </w:tcPr>
          <w:p w:rsidR="009A6AB4" w:rsidRPr="003F639E" w:rsidRDefault="001A02A2" w:rsidP="00D4012C">
            <w:pPr>
              <w:tabs>
                <w:tab w:val="left" w:pos="435"/>
                <w:tab w:val="left" w:pos="2100"/>
                <w:tab w:val="right" w:pos="2208"/>
              </w:tabs>
              <w:spacing w:before="56" w:after="113"/>
              <w:ind w:left="180"/>
              <w:jc w:val="center"/>
            </w:pPr>
            <w:r>
              <w:rPr>
                <w:rFonts w:ascii="Calibri" w:hAnsi="Calibri" w:cs="Calibri"/>
                <w:color w:val="000000"/>
              </w:rPr>
              <w:t>Delta – Campo DT_INICIO_VIGENCIA</w:t>
            </w:r>
          </w:p>
        </w:tc>
        <w:tc>
          <w:tcPr>
            <w:tcW w:w="1276" w:type="dxa"/>
          </w:tcPr>
          <w:p w:rsidR="009A6AB4" w:rsidRPr="003F639E" w:rsidRDefault="00F53212" w:rsidP="00D4012C">
            <w:pPr>
              <w:spacing w:before="56" w:after="113"/>
              <w:ind w:left="180"/>
              <w:jc w:val="center"/>
            </w:pPr>
            <w:r>
              <w:t>S</w:t>
            </w:r>
          </w:p>
        </w:tc>
        <w:tc>
          <w:tcPr>
            <w:tcW w:w="3230" w:type="dxa"/>
          </w:tcPr>
          <w:p w:rsidR="009A6AB4" w:rsidRPr="003F639E" w:rsidRDefault="00F53212" w:rsidP="00D4012C">
            <w:pPr>
              <w:spacing w:before="56" w:after="113"/>
              <w:ind w:left="180"/>
              <w:jc w:val="center"/>
            </w:pPr>
            <w:r w:rsidRPr="003F639E">
              <w:rPr>
                <w:rFonts w:ascii="Calibri" w:hAnsi="Calibri" w:cs="Calibri"/>
                <w:color w:val="000000"/>
              </w:rPr>
              <w:t xml:space="preserve">Extração da base delta; </w:t>
            </w:r>
            <w:r>
              <w:rPr>
                <w:rFonts w:ascii="Calibri" w:hAnsi="Calibri" w:cs="Calibri"/>
                <w:color w:val="000000"/>
              </w:rPr>
              <w:t xml:space="preserve">Carga de dados de faltas na tabela </w:t>
            </w:r>
            <w:r w:rsidR="000836C6">
              <w:rPr>
                <w:rFonts w:ascii="Calibri" w:hAnsi="Calibri" w:cs="Calibri"/>
                <w:color w:val="000000"/>
              </w:rPr>
              <w:t>REMUNERACAO_DOCENTE</w:t>
            </w:r>
            <w:r>
              <w:rPr>
                <w:rFonts w:ascii="Calibri" w:hAnsi="Calibri" w:cs="Calibri"/>
                <w:color w:val="000000"/>
              </w:rPr>
              <w:t>.</w:t>
            </w:r>
          </w:p>
        </w:tc>
      </w:tr>
      <w:tr w:rsidR="00F53212" w:rsidRPr="006A796D" w:rsidTr="00D4012C">
        <w:trPr>
          <w:trHeight w:val="300"/>
        </w:trPr>
        <w:tc>
          <w:tcPr>
            <w:tcW w:w="4253" w:type="dxa"/>
            <w:shd w:val="clear" w:color="auto" w:fill="B8CCE4" w:themeFill="accent1" w:themeFillTint="66"/>
          </w:tcPr>
          <w:p w:rsidR="00F53212" w:rsidRPr="00684066" w:rsidRDefault="00F53212" w:rsidP="00D4012C">
            <w:pPr>
              <w:widowControl/>
              <w:autoSpaceDE w:val="0"/>
              <w:autoSpaceDN w:val="0"/>
              <w:adjustRightInd w:val="0"/>
              <w:spacing w:before="0" w:after="0" w:line="288" w:lineRule="auto"/>
              <w:jc w:val="center"/>
              <w:rPr>
                <w:rFonts w:ascii="Calibri" w:hAnsi="Calibri" w:cs="Calibri"/>
                <w:color w:val="000000"/>
              </w:rPr>
            </w:pPr>
            <w:proofErr w:type="spellStart"/>
            <w:r w:rsidRPr="00684066">
              <w:rPr>
                <w:rFonts w:ascii="Calibri" w:hAnsi="Calibri" w:cs="Calibri"/>
                <w:color w:val="000000"/>
              </w:rPr>
              <w:t>s_carga_extensao_</w:t>
            </w:r>
            <w:r w:rsidR="001A049D">
              <w:rPr>
                <w:rFonts w:ascii="Calibri" w:hAnsi="Calibri" w:cs="Calibri"/>
                <w:color w:val="000000"/>
              </w:rPr>
              <w:t>remunecacao_</w:t>
            </w:r>
            <w:r w:rsidR="001E3804">
              <w:rPr>
                <w:rFonts w:ascii="Calibri" w:hAnsi="Calibri" w:cs="Calibri"/>
                <w:color w:val="000000"/>
              </w:rPr>
              <w:t>docente</w:t>
            </w:r>
            <w:proofErr w:type="spellEnd"/>
          </w:p>
        </w:tc>
        <w:tc>
          <w:tcPr>
            <w:tcW w:w="1984" w:type="dxa"/>
            <w:shd w:val="clear" w:color="auto" w:fill="B8CCE4" w:themeFill="accent1" w:themeFillTint="66"/>
          </w:tcPr>
          <w:p w:rsidR="00F53212" w:rsidRPr="003F639E" w:rsidRDefault="001A02A2" w:rsidP="00D4012C">
            <w:pPr>
              <w:spacing w:before="56" w:after="113"/>
              <w:ind w:left="180"/>
              <w:jc w:val="center"/>
            </w:pPr>
            <w:r>
              <w:rPr>
                <w:rFonts w:ascii="Calibri" w:hAnsi="Calibri" w:cs="Calibri"/>
                <w:color w:val="000000"/>
              </w:rPr>
              <w:t xml:space="preserve">Delta – Campo </w:t>
            </w:r>
            <w:r>
              <w:rPr>
                <w:rFonts w:ascii="Calibri" w:hAnsi="Calibri" w:cs="Calibri"/>
                <w:color w:val="000000"/>
              </w:rPr>
              <w:lastRenderedPageBreak/>
              <w:t>DT_INICIO_VIGENCIA</w:t>
            </w:r>
          </w:p>
        </w:tc>
        <w:tc>
          <w:tcPr>
            <w:tcW w:w="1276" w:type="dxa"/>
            <w:shd w:val="clear" w:color="auto" w:fill="B8CCE4" w:themeFill="accent1" w:themeFillTint="66"/>
          </w:tcPr>
          <w:p w:rsidR="00F53212" w:rsidRPr="003F639E" w:rsidRDefault="00F53212" w:rsidP="00D4012C">
            <w:pPr>
              <w:spacing w:before="56" w:after="113"/>
              <w:ind w:left="180"/>
              <w:jc w:val="center"/>
            </w:pPr>
            <w:r>
              <w:rPr>
                <w:rFonts w:ascii="Calibri" w:hAnsi="Calibri" w:cs="Calibri"/>
                <w:color w:val="000000"/>
              </w:rPr>
              <w:lastRenderedPageBreak/>
              <w:t>S</w:t>
            </w:r>
          </w:p>
        </w:tc>
        <w:tc>
          <w:tcPr>
            <w:tcW w:w="3230" w:type="dxa"/>
            <w:shd w:val="clear" w:color="auto" w:fill="B8CCE4" w:themeFill="accent1" w:themeFillTint="66"/>
          </w:tcPr>
          <w:p w:rsidR="00F53212" w:rsidRPr="003F639E" w:rsidRDefault="00F53212" w:rsidP="00D4012C">
            <w:pPr>
              <w:spacing w:before="56" w:after="113"/>
              <w:ind w:left="180"/>
              <w:jc w:val="center"/>
            </w:pPr>
            <w:r w:rsidRPr="003F639E">
              <w:rPr>
                <w:rFonts w:ascii="Calibri" w:hAnsi="Calibri" w:cs="Calibri"/>
                <w:color w:val="000000"/>
              </w:rPr>
              <w:t xml:space="preserve">Extração da base delta; </w:t>
            </w:r>
            <w:r>
              <w:rPr>
                <w:rFonts w:ascii="Calibri" w:hAnsi="Calibri" w:cs="Calibri"/>
                <w:color w:val="000000"/>
              </w:rPr>
              <w:t xml:space="preserve">Carga de dados de extensão na tabela </w:t>
            </w:r>
            <w:r w:rsidR="000836C6">
              <w:rPr>
                <w:rFonts w:ascii="Calibri" w:hAnsi="Calibri" w:cs="Calibri"/>
                <w:color w:val="000000"/>
              </w:rPr>
              <w:lastRenderedPageBreak/>
              <w:t>REMUNERACAO_DOCENTE</w:t>
            </w:r>
            <w:r>
              <w:rPr>
                <w:rFonts w:ascii="Calibri" w:hAnsi="Calibri" w:cs="Calibri"/>
                <w:color w:val="000000"/>
              </w:rPr>
              <w:t>.</w:t>
            </w:r>
          </w:p>
        </w:tc>
      </w:tr>
      <w:tr w:rsidR="001A02A2" w:rsidRPr="006A796D" w:rsidTr="00D4012C">
        <w:trPr>
          <w:trHeight w:val="300"/>
        </w:trPr>
        <w:tc>
          <w:tcPr>
            <w:tcW w:w="4253" w:type="dxa"/>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rPr>
            </w:pPr>
            <w:proofErr w:type="spellStart"/>
            <w:r w:rsidRPr="00684066">
              <w:rPr>
                <w:rFonts w:ascii="Calibri" w:hAnsi="Calibri" w:cs="Calibri"/>
                <w:color w:val="000000"/>
              </w:rPr>
              <w:lastRenderedPageBreak/>
              <w:t>s_carga_especializacao_</w:t>
            </w:r>
            <w:r w:rsidR="001A049D">
              <w:rPr>
                <w:rFonts w:ascii="Calibri" w:hAnsi="Calibri" w:cs="Calibri"/>
                <w:color w:val="000000"/>
              </w:rPr>
              <w:t>remunecacao_</w:t>
            </w:r>
            <w:r w:rsidR="001E3804">
              <w:rPr>
                <w:rFonts w:ascii="Calibri" w:hAnsi="Calibri" w:cs="Calibri"/>
                <w:color w:val="000000"/>
              </w:rPr>
              <w:t>docente</w:t>
            </w:r>
            <w:proofErr w:type="spellEnd"/>
          </w:p>
        </w:tc>
        <w:tc>
          <w:tcPr>
            <w:tcW w:w="1984" w:type="dxa"/>
          </w:tcPr>
          <w:p w:rsidR="001A02A2" w:rsidRPr="001A02A2" w:rsidRDefault="001A02A2" w:rsidP="00D4012C">
            <w:pPr>
              <w:jc w:val="center"/>
            </w:pPr>
            <w:r w:rsidRPr="00083A12">
              <w:rPr>
                <w:rFonts w:ascii="Calibri" w:hAnsi="Calibri" w:cs="Calibri"/>
                <w:color w:val="000000"/>
              </w:rPr>
              <w:t>Delta – Campo DT_INICIO_VIGENCIA</w:t>
            </w:r>
          </w:p>
        </w:tc>
        <w:tc>
          <w:tcPr>
            <w:tcW w:w="1276" w:type="dxa"/>
          </w:tcPr>
          <w:p w:rsidR="001A02A2" w:rsidRPr="003F639E" w:rsidRDefault="001A02A2" w:rsidP="00D4012C">
            <w:pPr>
              <w:spacing w:before="56" w:after="113"/>
              <w:ind w:left="180"/>
              <w:jc w:val="center"/>
            </w:pPr>
            <w:r>
              <w:rPr>
                <w:rFonts w:ascii="Calibri" w:hAnsi="Calibri" w:cs="Calibri"/>
                <w:color w:val="000000"/>
              </w:rPr>
              <w:t>S</w:t>
            </w:r>
          </w:p>
        </w:tc>
        <w:tc>
          <w:tcPr>
            <w:tcW w:w="3230" w:type="dxa"/>
          </w:tcPr>
          <w:p w:rsidR="001A02A2" w:rsidRPr="003F639E" w:rsidRDefault="001A02A2" w:rsidP="00D4012C">
            <w:pPr>
              <w:spacing w:before="56" w:after="113"/>
              <w:ind w:left="180"/>
              <w:jc w:val="center"/>
            </w:pPr>
            <w:r w:rsidRPr="003F639E">
              <w:rPr>
                <w:rFonts w:ascii="Calibri" w:hAnsi="Calibri" w:cs="Calibri"/>
                <w:color w:val="000000"/>
              </w:rPr>
              <w:t xml:space="preserve">Extração da base delta; </w:t>
            </w:r>
            <w:r>
              <w:rPr>
                <w:rFonts w:ascii="Calibri" w:hAnsi="Calibri" w:cs="Calibri"/>
                <w:color w:val="000000"/>
              </w:rPr>
              <w:t xml:space="preserve">Carga de dados de especialização na tabela </w:t>
            </w:r>
            <w:r w:rsidR="000836C6">
              <w:rPr>
                <w:rFonts w:ascii="Calibri" w:hAnsi="Calibri" w:cs="Calibri"/>
                <w:color w:val="000000"/>
              </w:rPr>
              <w:t>REMUNERACAO_DOCENTE</w:t>
            </w:r>
            <w:r>
              <w:rPr>
                <w:rFonts w:ascii="Calibri" w:hAnsi="Calibri" w:cs="Calibri"/>
                <w:color w:val="000000"/>
              </w:rPr>
              <w:t>.</w:t>
            </w:r>
          </w:p>
        </w:tc>
      </w:tr>
      <w:tr w:rsidR="001A02A2" w:rsidRPr="006A796D" w:rsidTr="00D4012C">
        <w:trPr>
          <w:trHeight w:val="300"/>
        </w:trPr>
        <w:tc>
          <w:tcPr>
            <w:tcW w:w="4253" w:type="dxa"/>
            <w:shd w:val="clear" w:color="auto" w:fill="B8CCE4" w:themeFill="accent1" w:themeFillTint="66"/>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rPr>
            </w:pPr>
            <w:proofErr w:type="spellStart"/>
            <w:r w:rsidRPr="00684066">
              <w:rPr>
                <w:rFonts w:ascii="Calibri" w:hAnsi="Calibri" w:cs="Calibri"/>
                <w:color w:val="000000"/>
              </w:rPr>
              <w:t>s_carga_turma_online_</w:t>
            </w:r>
            <w:r w:rsidR="001A049D">
              <w:rPr>
                <w:rFonts w:ascii="Calibri" w:hAnsi="Calibri" w:cs="Calibri"/>
                <w:color w:val="000000"/>
              </w:rPr>
              <w:t>remunecacao_</w:t>
            </w:r>
            <w:r w:rsidR="001E3804">
              <w:rPr>
                <w:rFonts w:ascii="Calibri" w:hAnsi="Calibri" w:cs="Calibri"/>
                <w:color w:val="000000"/>
              </w:rPr>
              <w:t>docente</w:t>
            </w:r>
            <w:proofErr w:type="spellEnd"/>
          </w:p>
        </w:tc>
        <w:tc>
          <w:tcPr>
            <w:tcW w:w="1984" w:type="dxa"/>
            <w:shd w:val="clear" w:color="auto" w:fill="B8CCE4" w:themeFill="accent1" w:themeFillTint="66"/>
          </w:tcPr>
          <w:p w:rsidR="001A02A2" w:rsidRPr="001A02A2" w:rsidRDefault="001A02A2" w:rsidP="00D4012C">
            <w:pPr>
              <w:jc w:val="center"/>
            </w:pPr>
            <w:r w:rsidRPr="00083A12">
              <w:rPr>
                <w:rFonts w:ascii="Calibri" w:hAnsi="Calibri" w:cs="Calibri"/>
                <w:color w:val="000000"/>
              </w:rPr>
              <w:t>Delta – Campo DT_INICIO_VIGENCIA</w:t>
            </w:r>
          </w:p>
        </w:tc>
        <w:tc>
          <w:tcPr>
            <w:tcW w:w="1276" w:type="dxa"/>
            <w:shd w:val="clear" w:color="auto" w:fill="B8CCE4" w:themeFill="accent1" w:themeFillTint="66"/>
          </w:tcPr>
          <w:p w:rsidR="001A02A2" w:rsidRPr="003F639E" w:rsidRDefault="001A02A2" w:rsidP="00D4012C">
            <w:pPr>
              <w:spacing w:before="56" w:after="113"/>
              <w:ind w:left="180"/>
              <w:jc w:val="center"/>
            </w:pPr>
            <w:r>
              <w:rPr>
                <w:rFonts w:ascii="Calibri" w:hAnsi="Calibri" w:cs="Calibri"/>
                <w:color w:val="000000"/>
              </w:rPr>
              <w:t>S</w:t>
            </w:r>
          </w:p>
        </w:tc>
        <w:tc>
          <w:tcPr>
            <w:tcW w:w="3230" w:type="dxa"/>
            <w:shd w:val="clear" w:color="auto" w:fill="B8CCE4" w:themeFill="accent1" w:themeFillTint="66"/>
          </w:tcPr>
          <w:p w:rsidR="001A02A2" w:rsidRPr="003F639E" w:rsidRDefault="001A02A2" w:rsidP="00D4012C">
            <w:pPr>
              <w:spacing w:before="56" w:after="113"/>
              <w:ind w:left="180"/>
              <w:jc w:val="center"/>
            </w:pPr>
            <w:r w:rsidRPr="003F639E">
              <w:rPr>
                <w:rFonts w:ascii="Calibri" w:hAnsi="Calibri" w:cs="Calibri"/>
                <w:color w:val="000000"/>
              </w:rPr>
              <w:t xml:space="preserve">Extração da base delta; </w:t>
            </w:r>
            <w:r>
              <w:rPr>
                <w:rFonts w:ascii="Calibri" w:hAnsi="Calibri" w:cs="Calibri"/>
                <w:color w:val="000000"/>
              </w:rPr>
              <w:t xml:space="preserve">Carga de dados de turmas online na tabela </w:t>
            </w:r>
            <w:r w:rsidR="000836C6">
              <w:rPr>
                <w:rFonts w:ascii="Calibri" w:hAnsi="Calibri" w:cs="Calibri"/>
                <w:color w:val="000000"/>
              </w:rPr>
              <w:t>REMUNERACAO_DOCENTE</w:t>
            </w:r>
            <w:r>
              <w:rPr>
                <w:rFonts w:ascii="Calibri" w:hAnsi="Calibri" w:cs="Calibri"/>
                <w:color w:val="000000"/>
              </w:rPr>
              <w:t>.</w:t>
            </w:r>
          </w:p>
        </w:tc>
      </w:tr>
      <w:tr w:rsidR="001A02A2" w:rsidRPr="006A796D" w:rsidTr="00D4012C">
        <w:trPr>
          <w:trHeight w:val="300"/>
        </w:trPr>
        <w:tc>
          <w:tcPr>
            <w:tcW w:w="4253" w:type="dxa"/>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rPr>
            </w:pPr>
            <w:proofErr w:type="spellStart"/>
            <w:r w:rsidRPr="00684066">
              <w:rPr>
                <w:rFonts w:ascii="Calibri" w:hAnsi="Calibri" w:cs="Calibri"/>
                <w:color w:val="000000"/>
              </w:rPr>
              <w:t>s_carga_atuacao_variavel_</w:t>
            </w:r>
            <w:r w:rsidR="001A049D">
              <w:rPr>
                <w:rFonts w:ascii="Calibri" w:hAnsi="Calibri" w:cs="Calibri"/>
                <w:color w:val="000000"/>
              </w:rPr>
              <w:t>remunecacao_</w:t>
            </w:r>
            <w:r w:rsidR="001E3804">
              <w:rPr>
                <w:rFonts w:ascii="Calibri" w:hAnsi="Calibri" w:cs="Calibri"/>
                <w:color w:val="000000"/>
              </w:rPr>
              <w:t>docente</w:t>
            </w:r>
            <w:proofErr w:type="spellEnd"/>
          </w:p>
        </w:tc>
        <w:tc>
          <w:tcPr>
            <w:tcW w:w="1984" w:type="dxa"/>
          </w:tcPr>
          <w:p w:rsidR="001A02A2" w:rsidRPr="001A02A2" w:rsidRDefault="001A02A2" w:rsidP="00D4012C">
            <w:pPr>
              <w:jc w:val="center"/>
            </w:pPr>
            <w:r w:rsidRPr="00083A12">
              <w:rPr>
                <w:rFonts w:ascii="Calibri" w:hAnsi="Calibri" w:cs="Calibri"/>
                <w:color w:val="000000"/>
              </w:rPr>
              <w:t>Delta – Campo DT_INICIO_VIGENCIA</w:t>
            </w:r>
          </w:p>
        </w:tc>
        <w:tc>
          <w:tcPr>
            <w:tcW w:w="1276" w:type="dxa"/>
          </w:tcPr>
          <w:p w:rsidR="001A02A2" w:rsidRPr="003F639E" w:rsidRDefault="001A02A2" w:rsidP="00D4012C">
            <w:pPr>
              <w:spacing w:before="56" w:after="113"/>
              <w:ind w:left="180"/>
              <w:jc w:val="center"/>
            </w:pPr>
            <w:r>
              <w:rPr>
                <w:rFonts w:ascii="Calibri" w:hAnsi="Calibri" w:cs="Calibri"/>
                <w:color w:val="000000"/>
              </w:rPr>
              <w:t>S</w:t>
            </w:r>
          </w:p>
        </w:tc>
        <w:tc>
          <w:tcPr>
            <w:tcW w:w="3230" w:type="dxa"/>
          </w:tcPr>
          <w:p w:rsidR="001A02A2" w:rsidRPr="003F639E" w:rsidRDefault="001A02A2" w:rsidP="00D4012C">
            <w:pPr>
              <w:spacing w:before="56" w:after="113"/>
              <w:ind w:left="180"/>
              <w:jc w:val="center"/>
            </w:pPr>
            <w:r w:rsidRPr="003F639E">
              <w:rPr>
                <w:rFonts w:ascii="Calibri" w:hAnsi="Calibri" w:cs="Calibri"/>
                <w:color w:val="000000"/>
              </w:rPr>
              <w:t xml:space="preserve">Extração da base delta; </w:t>
            </w:r>
            <w:r>
              <w:rPr>
                <w:rFonts w:ascii="Calibri" w:hAnsi="Calibri" w:cs="Calibri"/>
                <w:color w:val="000000"/>
              </w:rPr>
              <w:t xml:space="preserve">Carga de dados de atuação </w:t>
            </w:r>
            <w:proofErr w:type="spellStart"/>
            <w:r>
              <w:rPr>
                <w:rFonts w:ascii="Calibri" w:hAnsi="Calibri" w:cs="Calibri"/>
                <w:color w:val="000000"/>
              </w:rPr>
              <w:t>variavel</w:t>
            </w:r>
            <w:proofErr w:type="spellEnd"/>
            <w:r>
              <w:rPr>
                <w:rFonts w:ascii="Calibri" w:hAnsi="Calibri" w:cs="Calibri"/>
                <w:color w:val="000000"/>
              </w:rPr>
              <w:t xml:space="preserve"> na tabela </w:t>
            </w:r>
            <w:r w:rsidR="000836C6">
              <w:rPr>
                <w:rFonts w:ascii="Calibri" w:hAnsi="Calibri" w:cs="Calibri"/>
                <w:color w:val="000000"/>
              </w:rPr>
              <w:t>REMUNERACAO_DOCENTE</w:t>
            </w:r>
            <w:r>
              <w:rPr>
                <w:rFonts w:ascii="Calibri" w:hAnsi="Calibri" w:cs="Calibri"/>
                <w:color w:val="000000"/>
              </w:rPr>
              <w:t>.</w:t>
            </w:r>
          </w:p>
        </w:tc>
      </w:tr>
      <w:tr w:rsidR="001A02A2" w:rsidRPr="006A796D" w:rsidTr="00D4012C">
        <w:trPr>
          <w:trHeight w:val="300"/>
        </w:trPr>
        <w:tc>
          <w:tcPr>
            <w:tcW w:w="4253" w:type="dxa"/>
            <w:shd w:val="clear" w:color="auto" w:fill="B8CCE4" w:themeFill="accent1" w:themeFillTint="66"/>
          </w:tcPr>
          <w:p w:rsidR="001A02A2" w:rsidRPr="00684066" w:rsidRDefault="001A02A2" w:rsidP="00D4012C">
            <w:pPr>
              <w:widowControl/>
              <w:autoSpaceDE w:val="0"/>
              <w:autoSpaceDN w:val="0"/>
              <w:adjustRightInd w:val="0"/>
              <w:spacing w:before="0" w:after="0" w:line="288" w:lineRule="auto"/>
              <w:jc w:val="center"/>
              <w:rPr>
                <w:rFonts w:ascii="Calibri" w:hAnsi="Calibri" w:cs="Calibri"/>
                <w:color w:val="000000"/>
              </w:rPr>
            </w:pPr>
            <w:proofErr w:type="spellStart"/>
            <w:r w:rsidRPr="00684066">
              <w:rPr>
                <w:rFonts w:ascii="Calibri" w:hAnsi="Calibri" w:cs="Calibri"/>
                <w:color w:val="000000"/>
              </w:rPr>
              <w:t>s_carga_atuacao_fixa_</w:t>
            </w:r>
            <w:r w:rsidR="001A049D">
              <w:rPr>
                <w:rFonts w:ascii="Calibri" w:hAnsi="Calibri" w:cs="Calibri"/>
                <w:color w:val="000000"/>
              </w:rPr>
              <w:t>remunecacao_</w:t>
            </w:r>
            <w:r w:rsidR="000B0E1C">
              <w:rPr>
                <w:rFonts w:ascii="Calibri" w:hAnsi="Calibri" w:cs="Calibri"/>
                <w:color w:val="000000"/>
              </w:rPr>
              <w:t>docente</w:t>
            </w:r>
            <w:proofErr w:type="spellEnd"/>
          </w:p>
        </w:tc>
        <w:tc>
          <w:tcPr>
            <w:tcW w:w="1984" w:type="dxa"/>
            <w:shd w:val="clear" w:color="auto" w:fill="B8CCE4" w:themeFill="accent1" w:themeFillTint="66"/>
          </w:tcPr>
          <w:p w:rsidR="001A02A2" w:rsidRPr="001A02A2" w:rsidRDefault="001A02A2" w:rsidP="00D4012C">
            <w:pPr>
              <w:jc w:val="center"/>
            </w:pPr>
            <w:r w:rsidRPr="00083A12">
              <w:rPr>
                <w:rFonts w:ascii="Calibri" w:hAnsi="Calibri" w:cs="Calibri"/>
                <w:color w:val="000000"/>
              </w:rPr>
              <w:t>Delta – Campo DT_INICIO_VIGENCIA</w:t>
            </w:r>
          </w:p>
        </w:tc>
        <w:tc>
          <w:tcPr>
            <w:tcW w:w="1276" w:type="dxa"/>
            <w:shd w:val="clear" w:color="auto" w:fill="B8CCE4" w:themeFill="accent1" w:themeFillTint="66"/>
          </w:tcPr>
          <w:p w:rsidR="001A02A2" w:rsidRPr="003F639E" w:rsidRDefault="001A02A2" w:rsidP="00D4012C">
            <w:pPr>
              <w:spacing w:before="56" w:after="113"/>
              <w:ind w:left="180"/>
              <w:jc w:val="center"/>
            </w:pPr>
            <w:r>
              <w:rPr>
                <w:rFonts w:ascii="Calibri" w:hAnsi="Calibri" w:cs="Calibri"/>
                <w:color w:val="000000"/>
              </w:rPr>
              <w:t>S</w:t>
            </w:r>
          </w:p>
        </w:tc>
        <w:tc>
          <w:tcPr>
            <w:tcW w:w="3230" w:type="dxa"/>
            <w:shd w:val="clear" w:color="auto" w:fill="B8CCE4" w:themeFill="accent1" w:themeFillTint="66"/>
          </w:tcPr>
          <w:p w:rsidR="001A02A2" w:rsidRPr="003F639E" w:rsidRDefault="001A02A2" w:rsidP="00D4012C">
            <w:pPr>
              <w:spacing w:before="56" w:after="113"/>
              <w:ind w:left="180"/>
              <w:jc w:val="center"/>
            </w:pPr>
            <w:r w:rsidRPr="003F639E">
              <w:rPr>
                <w:rFonts w:ascii="Calibri" w:hAnsi="Calibri" w:cs="Calibri"/>
                <w:color w:val="000000"/>
              </w:rPr>
              <w:t xml:space="preserve">Extração da base delta; </w:t>
            </w:r>
            <w:r>
              <w:rPr>
                <w:rFonts w:ascii="Calibri" w:hAnsi="Calibri" w:cs="Calibri"/>
                <w:color w:val="000000"/>
              </w:rPr>
              <w:t xml:space="preserve">Carga de dados de atuação fixa na tabela </w:t>
            </w:r>
            <w:r w:rsidR="000836C6">
              <w:rPr>
                <w:rFonts w:ascii="Calibri" w:hAnsi="Calibri" w:cs="Calibri"/>
                <w:color w:val="000000"/>
              </w:rPr>
              <w:t>REMUNERACAO_DOCENTE</w:t>
            </w:r>
            <w:r>
              <w:rPr>
                <w:rFonts w:ascii="Calibri" w:hAnsi="Calibri" w:cs="Calibri"/>
                <w:color w:val="000000"/>
              </w:rPr>
              <w:t>.</w:t>
            </w:r>
          </w:p>
        </w:tc>
      </w:tr>
    </w:tbl>
    <w:p w:rsidR="009A6AB4" w:rsidRPr="003F639E" w:rsidRDefault="009A6AB4" w:rsidP="009A6AB4">
      <w:pPr>
        <w:spacing w:before="56" w:after="113"/>
        <w:ind w:left="180"/>
      </w:pPr>
      <w:r w:rsidRPr="003F639E">
        <w:t xml:space="preserve"> </w:t>
      </w:r>
    </w:p>
    <w:p w:rsidR="00632A54" w:rsidRDefault="00632A54" w:rsidP="00632A54">
      <w:pPr>
        <w:pStyle w:val="MMTopic3"/>
        <w:rPr>
          <w:lang w:val="pt-BR"/>
        </w:rPr>
        <w:sectPr w:rsidR="00632A54" w:rsidSect="00BB51AF">
          <w:headerReference w:type="default" r:id="rId16"/>
          <w:footerReference w:type="even" r:id="rId17"/>
          <w:footerReference w:type="default" r:id="rId18"/>
          <w:headerReference w:type="first" r:id="rId19"/>
          <w:footerReference w:type="first" r:id="rId20"/>
          <w:pgSz w:w="11909" w:h="16834" w:code="9"/>
          <w:pgMar w:top="1520" w:right="1151" w:bottom="1134" w:left="2852" w:header="567" w:footer="221" w:gutter="0"/>
          <w:pgNumType w:start="1"/>
          <w:cols w:space="720"/>
          <w:titlePg/>
        </w:sectPr>
      </w:pPr>
    </w:p>
    <w:p w:rsidR="0098124A" w:rsidRPr="00632A54" w:rsidRDefault="009A6AB4" w:rsidP="00632A54">
      <w:pPr>
        <w:pStyle w:val="MMTopic3"/>
        <w:rPr>
          <w:lang w:val="pt-BR"/>
        </w:rPr>
      </w:pPr>
      <w:bookmarkStart w:id="13" w:name="_Toc342586716"/>
      <w:r w:rsidRPr="003F639E">
        <w:rPr>
          <w:lang w:val="pt-BR"/>
        </w:rPr>
        <w:lastRenderedPageBreak/>
        <w:t>Estruturas de Dados</w:t>
      </w:r>
      <w:r w:rsidR="00AE40C5">
        <w:rPr>
          <w:lang w:val="pt-BR"/>
        </w:rPr>
        <w:t xml:space="preserve"> - </w:t>
      </w:r>
      <w:proofErr w:type="spellStart"/>
      <w:r w:rsidR="00EE7369">
        <w:rPr>
          <w:lang w:val="pt-BR"/>
        </w:rPr>
        <w:t>m</w:t>
      </w:r>
      <w:r w:rsidR="009730AA">
        <w:rPr>
          <w:lang w:val="pt-BR"/>
        </w:rPr>
        <w:t>_carga_alocacao_remuneracao_</w:t>
      </w:r>
      <w:r w:rsidR="001E3804">
        <w:rPr>
          <w:lang w:val="pt-BR"/>
        </w:rPr>
        <w:t>docente</w:t>
      </w:r>
      <w:bookmarkEnd w:id="13"/>
      <w:proofErr w:type="spellEnd"/>
    </w:p>
    <w:p w:rsidR="0098124A" w:rsidRDefault="0098124A" w:rsidP="0098124A">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98124A" w:rsidRDefault="0098124A" w:rsidP="00EE7369">
      <w:pPr>
        <w:spacing w:before="56" w:after="113"/>
        <w:ind w:firstLine="360"/>
        <w:rPr>
          <w:rFonts w:asciiTheme="minorHAnsi" w:hAnsiTheme="minorHAnsi"/>
          <w:b/>
          <w:sz w:val="24"/>
          <w:szCs w:val="24"/>
        </w:rPr>
      </w:pPr>
    </w:p>
    <w:p w:rsidR="0098124A" w:rsidRDefault="007926DE" w:rsidP="00EE7369">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078" type="#_x0000_t75" style="position:absolute;left:0;text-align:left;margin-left:-38.7pt;margin-top:2pt;width:808.4pt;height:214.2pt;z-index:251655680" filled="t" stroked="t">
            <v:imagedata r:id="rId21" o:title=""/>
          </v:shape>
          <o:OLEObject Type="Embed" ProgID="Visio.Drawing.11" ShapeID="_x0000_s1078" DrawAspect="Content" ObjectID="_1417441513" r:id="rId22"/>
        </w:pict>
      </w:r>
    </w:p>
    <w:p w:rsidR="0098124A" w:rsidRDefault="0098124A" w:rsidP="00EE7369">
      <w:pPr>
        <w:spacing w:before="56" w:after="113"/>
        <w:ind w:firstLine="360"/>
        <w:rPr>
          <w:rFonts w:asciiTheme="minorHAnsi" w:hAnsiTheme="minorHAnsi"/>
          <w:b/>
          <w:sz w:val="24"/>
          <w:szCs w:val="24"/>
        </w:rPr>
      </w:pPr>
    </w:p>
    <w:p w:rsidR="0098124A" w:rsidRDefault="0098124A"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pPr>
    </w:p>
    <w:p w:rsidR="00632A54" w:rsidRDefault="00632A54" w:rsidP="00EE7369">
      <w:pPr>
        <w:spacing w:before="56" w:after="113"/>
        <w:ind w:firstLine="360"/>
        <w:rPr>
          <w:rFonts w:asciiTheme="minorHAnsi" w:hAnsiTheme="minorHAnsi"/>
          <w:b/>
          <w:sz w:val="24"/>
          <w:szCs w:val="24"/>
        </w:rPr>
        <w:sectPr w:rsidR="00632A54" w:rsidSect="00495B2E">
          <w:headerReference w:type="first" r:id="rId23"/>
          <w:footerReference w:type="first" r:id="rId24"/>
          <w:pgSz w:w="16834" w:h="11909" w:orient="landscape" w:code="9"/>
          <w:pgMar w:top="1988" w:right="1520" w:bottom="1151" w:left="1134" w:header="567" w:footer="221" w:gutter="0"/>
          <w:cols w:space="720"/>
          <w:titlePg/>
        </w:sectPr>
      </w:pPr>
    </w:p>
    <w:p w:rsidR="00EE7369" w:rsidRPr="00FA296E" w:rsidRDefault="00EE7369" w:rsidP="00EE7369">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sidR="00684066">
        <w:rPr>
          <w:rFonts w:asciiTheme="minorHAnsi" w:hAnsiTheme="minorHAnsi"/>
          <w:b/>
          <w:sz w:val="24"/>
          <w:szCs w:val="24"/>
        </w:rPr>
        <w:t>ão do mapa</w:t>
      </w:r>
      <w:r w:rsidRPr="00FA296E">
        <w:rPr>
          <w:rFonts w:asciiTheme="minorHAnsi" w:hAnsiTheme="minorHAnsi"/>
          <w:b/>
          <w:sz w:val="24"/>
          <w:szCs w:val="24"/>
        </w:rPr>
        <w:t>:</w:t>
      </w:r>
    </w:p>
    <w:p w:rsidR="00EE7369" w:rsidRDefault="00EE7369" w:rsidP="009A6AB4">
      <w:pPr>
        <w:spacing w:before="100" w:beforeAutospacing="1" w:after="100" w:afterAutospacing="1"/>
        <w:ind w:left="360"/>
        <w:rPr>
          <w:rFonts w:ascii="Calibri" w:hAnsi="Calibri" w:cs="Calibri"/>
          <w:color w:val="000000"/>
        </w:rPr>
      </w:pPr>
      <w:r>
        <w:rPr>
          <w:rFonts w:ascii="Calibri" w:hAnsi="Calibri" w:cs="Calibri"/>
          <w:color w:val="000000"/>
        </w:rPr>
        <w:t xml:space="preserve">Este mapa é responsável por fazer a leitura dos dados das tabelas V_ALOCACAO_PROFESSOR E COMPOSICAO_TEMPOS que compõe a ODS e </w:t>
      </w:r>
      <w:r w:rsidR="008576F5">
        <w:rPr>
          <w:rFonts w:ascii="Calibri" w:hAnsi="Calibri" w:cs="Calibri"/>
          <w:color w:val="000000"/>
        </w:rPr>
        <w:t>carregar</w:t>
      </w:r>
      <w:r>
        <w:rPr>
          <w:rFonts w:ascii="Calibri" w:hAnsi="Calibri" w:cs="Calibri"/>
          <w:color w:val="000000"/>
        </w:rPr>
        <w:t xml:space="preserve"> </w:t>
      </w:r>
      <w:r w:rsidR="008576F5">
        <w:rPr>
          <w:rFonts w:ascii="Calibri" w:hAnsi="Calibri" w:cs="Calibri"/>
          <w:color w:val="000000"/>
        </w:rPr>
        <w:t>na</w:t>
      </w:r>
      <w:r>
        <w:rPr>
          <w:rFonts w:ascii="Calibri" w:hAnsi="Calibri" w:cs="Calibri"/>
          <w:color w:val="000000"/>
        </w:rPr>
        <w:t xml:space="preserve"> tabela </w:t>
      </w:r>
      <w:r w:rsidR="001E3804">
        <w:rPr>
          <w:rFonts w:ascii="Calibri" w:hAnsi="Calibri" w:cs="Calibri"/>
          <w:color w:val="000000"/>
        </w:rPr>
        <w:t>REMUNERACAO_DOCENTE</w:t>
      </w:r>
      <w:r>
        <w:rPr>
          <w:rFonts w:ascii="Calibri" w:hAnsi="Calibri" w:cs="Calibri"/>
          <w:color w:val="000000"/>
        </w:rPr>
        <w:t xml:space="preserve"> alocações vindas do legado através das </w:t>
      </w:r>
      <w:proofErr w:type="spellStart"/>
      <w:r>
        <w:rPr>
          <w:rFonts w:ascii="Calibri" w:hAnsi="Calibri" w:cs="Calibri"/>
          <w:color w:val="000000"/>
        </w:rPr>
        <w:t>stages</w:t>
      </w:r>
      <w:proofErr w:type="spellEnd"/>
      <w:r>
        <w:rPr>
          <w:rFonts w:ascii="Calibri" w:hAnsi="Calibri" w:cs="Calibri"/>
          <w:color w:val="000000"/>
        </w:rPr>
        <w:t xml:space="preserve">, após sua execução </w:t>
      </w:r>
      <w:r w:rsidR="006133DD">
        <w:rPr>
          <w:rFonts w:ascii="Calibri" w:hAnsi="Calibri" w:cs="Calibri"/>
          <w:color w:val="000000"/>
        </w:rPr>
        <w:t>diária.</w:t>
      </w:r>
    </w:p>
    <w:p w:rsidR="00E9350C" w:rsidRDefault="00EE7369" w:rsidP="007230AC">
      <w:pPr>
        <w:spacing w:before="100" w:beforeAutospacing="1" w:after="100" w:afterAutospacing="1"/>
        <w:ind w:left="360"/>
        <w:rPr>
          <w:rFonts w:ascii="Calibri" w:hAnsi="Calibri" w:cs="Calibri"/>
          <w:color w:val="000000"/>
        </w:rPr>
      </w:pPr>
      <w:r>
        <w:rPr>
          <w:rFonts w:ascii="Calibri" w:hAnsi="Calibri" w:cs="Calibri"/>
          <w:color w:val="000000"/>
        </w:rPr>
        <w:t>Ao realizar a seleção destas alocações é realiza</w:t>
      </w:r>
      <w:r w:rsidR="00E9350C">
        <w:rPr>
          <w:rFonts w:ascii="Calibri" w:hAnsi="Calibri" w:cs="Calibri"/>
          <w:color w:val="000000"/>
        </w:rPr>
        <w:t>da</w:t>
      </w:r>
      <w:r>
        <w:rPr>
          <w:rFonts w:ascii="Calibri" w:hAnsi="Calibri" w:cs="Calibri"/>
          <w:color w:val="000000"/>
        </w:rPr>
        <w:t xml:space="preserve"> uma consulta na tabela da </w:t>
      </w:r>
      <w:r w:rsidR="006133DD">
        <w:rPr>
          <w:rFonts w:ascii="Calibri" w:hAnsi="Calibri" w:cs="Calibri"/>
          <w:color w:val="000000"/>
        </w:rPr>
        <w:t xml:space="preserve">REMUNERACAO_DOCENTE </w:t>
      </w:r>
      <w:r>
        <w:rPr>
          <w:rFonts w:ascii="Calibri" w:hAnsi="Calibri" w:cs="Calibri"/>
          <w:color w:val="000000"/>
        </w:rPr>
        <w:t xml:space="preserve">através da </w:t>
      </w:r>
      <w:proofErr w:type="spellStart"/>
      <w:r w:rsidRPr="007230AC">
        <w:rPr>
          <w:rFonts w:ascii="Calibri" w:hAnsi="Calibri" w:cs="Calibri"/>
        </w:rPr>
        <w:t>lookup</w:t>
      </w:r>
      <w:proofErr w:type="spellEnd"/>
      <w:r w:rsidRPr="007230AC">
        <w:rPr>
          <w:rFonts w:ascii="Calibri" w:hAnsi="Calibri" w:cs="Calibri"/>
        </w:rPr>
        <w:t xml:space="preserve"> </w:t>
      </w:r>
      <w:r w:rsidR="007230AC" w:rsidRPr="007230AC">
        <w:rPr>
          <w:rFonts w:ascii="Calibri" w:hAnsi="Calibri" w:cs="Calibri"/>
        </w:rPr>
        <w:t>LKP_VALIDA_REGISTROS</w:t>
      </w:r>
      <w:r w:rsidRPr="007230AC">
        <w:rPr>
          <w:rFonts w:ascii="Calibri" w:hAnsi="Calibri" w:cs="Calibri"/>
        </w:rPr>
        <w:t xml:space="preserve">, </w:t>
      </w:r>
      <w:r w:rsidR="00E9350C" w:rsidRPr="007230AC">
        <w:rPr>
          <w:rFonts w:ascii="Calibri" w:hAnsi="Calibri" w:cs="Calibri"/>
        </w:rPr>
        <w:t xml:space="preserve">a fim </w:t>
      </w:r>
      <w:r w:rsidR="00E9350C">
        <w:rPr>
          <w:rFonts w:ascii="Calibri" w:hAnsi="Calibri" w:cs="Calibri"/>
          <w:color w:val="000000"/>
        </w:rPr>
        <w:t>de</w:t>
      </w:r>
      <w:r>
        <w:rPr>
          <w:rFonts w:ascii="Calibri" w:hAnsi="Calibri" w:cs="Calibri"/>
          <w:color w:val="000000"/>
        </w:rPr>
        <w:t xml:space="preserve"> v</w:t>
      </w:r>
      <w:r w:rsidR="00E9350C">
        <w:rPr>
          <w:rFonts w:ascii="Calibri" w:hAnsi="Calibri" w:cs="Calibri"/>
          <w:color w:val="000000"/>
        </w:rPr>
        <w:t xml:space="preserve">erificar se trata-se de uma alocação que já existe e poderá ser atualizada ou descartada ou se é uma alocação nova e deverá ser inserida no destino. </w:t>
      </w:r>
    </w:p>
    <w:p w:rsidR="00E9350C" w:rsidRDefault="00E9350C" w:rsidP="006074F9">
      <w:pPr>
        <w:pStyle w:val="PargrafodaLista"/>
        <w:numPr>
          <w:ilvl w:val="0"/>
          <w:numId w:val="14"/>
        </w:numPr>
        <w:spacing w:before="100" w:beforeAutospacing="1" w:after="100" w:afterAutospacing="1"/>
        <w:rPr>
          <w:rFonts w:ascii="Calibri" w:hAnsi="Calibri" w:cs="Calibri"/>
          <w:color w:val="000000"/>
        </w:rPr>
      </w:pPr>
      <w:r w:rsidRPr="00E9350C">
        <w:rPr>
          <w:rFonts w:ascii="Calibri" w:hAnsi="Calibri" w:cs="Calibri"/>
          <w:color w:val="000000"/>
        </w:rPr>
        <w:t xml:space="preserve">Caso esta alocação já existe no destino, é verificado se houve atualização em algum “CAMPO CHAVE” (campos que poderão inativar alguma alocação que está aberta. Ex: alteração na data inicio e data fim da alocação), caso </w:t>
      </w:r>
      <w:r w:rsidR="006133DD">
        <w:rPr>
          <w:rFonts w:ascii="Calibri" w:hAnsi="Calibri" w:cs="Calibri"/>
          <w:color w:val="000000"/>
        </w:rPr>
        <w:t>algum destes</w:t>
      </w:r>
      <w:r w:rsidRPr="00E9350C">
        <w:rPr>
          <w:rFonts w:ascii="Calibri" w:hAnsi="Calibri" w:cs="Calibri"/>
          <w:color w:val="000000"/>
        </w:rPr>
        <w:t xml:space="preserve"> campos tenham sido alterados, deverá ser atualizado o IND_APTO_PAGAMENTO = 3</w:t>
      </w:r>
      <w:r w:rsidR="006133DD">
        <w:rPr>
          <w:rFonts w:ascii="Calibri" w:hAnsi="Calibri" w:cs="Calibri"/>
          <w:color w:val="000000"/>
        </w:rPr>
        <w:t xml:space="preserve"> da alocação</w:t>
      </w:r>
      <w:r w:rsidRPr="00E9350C">
        <w:rPr>
          <w:rFonts w:ascii="Calibri" w:hAnsi="Calibri" w:cs="Calibri"/>
          <w:color w:val="000000"/>
        </w:rPr>
        <w:t>, significando que o registro foi descartado. Caso não</w:t>
      </w:r>
      <w:r w:rsidR="006133DD">
        <w:rPr>
          <w:rFonts w:ascii="Calibri" w:hAnsi="Calibri" w:cs="Calibri"/>
          <w:color w:val="000000"/>
        </w:rPr>
        <w:t xml:space="preserve"> seja em um campo chave deverá </w:t>
      </w:r>
      <w:r w:rsidRPr="00E9350C">
        <w:rPr>
          <w:rFonts w:ascii="Calibri" w:hAnsi="Calibri" w:cs="Calibri"/>
          <w:color w:val="000000"/>
        </w:rPr>
        <w:t xml:space="preserve">apenas atualizar </w:t>
      </w:r>
      <w:r>
        <w:rPr>
          <w:rFonts w:ascii="Calibri" w:hAnsi="Calibri" w:cs="Calibri"/>
          <w:color w:val="000000"/>
        </w:rPr>
        <w:t>as alocações n</w:t>
      </w:r>
      <w:r w:rsidRPr="00E9350C">
        <w:rPr>
          <w:rFonts w:ascii="Calibri" w:hAnsi="Calibri" w:cs="Calibri"/>
          <w:color w:val="000000"/>
        </w:rPr>
        <w:t xml:space="preserve">o destino com os novos valores recebidos e </w:t>
      </w:r>
      <w:r w:rsidR="000541A2">
        <w:rPr>
          <w:rFonts w:ascii="Calibri" w:hAnsi="Calibri" w:cs="Calibri"/>
          <w:color w:val="000000"/>
        </w:rPr>
        <w:t>atualizar</w:t>
      </w:r>
      <w:r w:rsidRPr="00E9350C">
        <w:rPr>
          <w:rFonts w:ascii="Calibri" w:hAnsi="Calibri" w:cs="Calibri"/>
          <w:color w:val="000000"/>
        </w:rPr>
        <w:t xml:space="preserve"> o IND_APTO_PAGAMENTO = 1.</w:t>
      </w:r>
    </w:p>
    <w:p w:rsidR="00E9350C" w:rsidRDefault="00E9350C" w:rsidP="006074F9">
      <w:pPr>
        <w:pStyle w:val="PargrafodaLista"/>
        <w:numPr>
          <w:ilvl w:val="0"/>
          <w:numId w:val="14"/>
        </w:numPr>
        <w:spacing w:before="100" w:beforeAutospacing="1" w:after="100" w:afterAutospacing="1"/>
        <w:rPr>
          <w:rFonts w:ascii="Calibri" w:hAnsi="Calibri" w:cs="Calibri"/>
          <w:color w:val="000000"/>
        </w:rPr>
      </w:pPr>
      <w:r>
        <w:rPr>
          <w:rFonts w:ascii="Calibri" w:hAnsi="Calibri" w:cs="Calibri"/>
          <w:color w:val="000000"/>
        </w:rPr>
        <w:t>Caso se tratar de uma</w:t>
      </w:r>
      <w:r w:rsidR="00D64384">
        <w:rPr>
          <w:rFonts w:ascii="Calibri" w:hAnsi="Calibri" w:cs="Calibri"/>
          <w:color w:val="000000"/>
        </w:rPr>
        <w:t xml:space="preserve"> nova alocação, </w:t>
      </w:r>
      <w:r w:rsidR="006133DD">
        <w:rPr>
          <w:rFonts w:ascii="Calibri" w:hAnsi="Calibri" w:cs="Calibri"/>
          <w:color w:val="000000"/>
        </w:rPr>
        <w:t>deveremos</w:t>
      </w:r>
      <w:r w:rsidR="00D64384">
        <w:rPr>
          <w:rFonts w:ascii="Calibri" w:hAnsi="Calibri" w:cs="Calibri"/>
          <w:color w:val="000000"/>
        </w:rPr>
        <w:t xml:space="preserve"> inser</w:t>
      </w:r>
      <w:r w:rsidR="000541A2">
        <w:rPr>
          <w:rFonts w:ascii="Calibri" w:hAnsi="Calibri" w:cs="Calibri"/>
          <w:color w:val="000000"/>
        </w:rPr>
        <w:t>ir os dados</w:t>
      </w:r>
      <w:r w:rsidR="006133DD">
        <w:rPr>
          <w:rFonts w:ascii="Calibri" w:hAnsi="Calibri" w:cs="Calibri"/>
          <w:color w:val="000000"/>
        </w:rPr>
        <w:t xml:space="preserve"> da mesma </w:t>
      </w:r>
      <w:r w:rsidR="000541A2">
        <w:rPr>
          <w:rFonts w:ascii="Calibri" w:hAnsi="Calibri" w:cs="Calibri"/>
          <w:color w:val="000000"/>
        </w:rPr>
        <w:t xml:space="preserve">na </w:t>
      </w:r>
      <w:r w:rsidR="006133DD">
        <w:rPr>
          <w:rFonts w:ascii="Calibri" w:hAnsi="Calibri" w:cs="Calibri"/>
          <w:color w:val="000000"/>
        </w:rPr>
        <w:t>REMUNERACAO_DOCENTE com</w:t>
      </w:r>
      <w:r w:rsidR="000541A2">
        <w:rPr>
          <w:rFonts w:ascii="Calibri" w:hAnsi="Calibri" w:cs="Calibri"/>
          <w:color w:val="000000"/>
        </w:rPr>
        <w:t xml:space="preserve"> </w:t>
      </w:r>
      <w:r w:rsidR="000541A2" w:rsidRPr="00E9350C">
        <w:rPr>
          <w:rFonts w:ascii="Calibri" w:hAnsi="Calibri" w:cs="Calibri"/>
          <w:color w:val="000000"/>
        </w:rPr>
        <w:t>IND_APTO_PAGAMENTO =</w:t>
      </w:r>
      <w:r w:rsidR="000541A2">
        <w:rPr>
          <w:rFonts w:ascii="Calibri" w:hAnsi="Calibri" w:cs="Calibri"/>
          <w:color w:val="000000"/>
        </w:rPr>
        <w:t xml:space="preserve"> 1.</w:t>
      </w:r>
    </w:p>
    <w:p w:rsidR="00E130CD" w:rsidRDefault="000541A2" w:rsidP="0098124A">
      <w:pPr>
        <w:spacing w:before="100" w:beforeAutospacing="1" w:after="100" w:afterAutospacing="1"/>
        <w:rPr>
          <w:rFonts w:ascii="Calibri" w:hAnsi="Calibri" w:cs="Calibri"/>
        </w:rPr>
      </w:pPr>
      <w:r>
        <w:rPr>
          <w:rFonts w:ascii="Calibri" w:hAnsi="Calibri" w:cs="Calibri"/>
          <w:color w:val="000000"/>
        </w:rPr>
        <w:t xml:space="preserve">   Após </w:t>
      </w:r>
      <w:r w:rsidR="001106CD">
        <w:rPr>
          <w:rFonts w:ascii="Calibri" w:hAnsi="Calibri" w:cs="Calibri"/>
          <w:color w:val="000000"/>
        </w:rPr>
        <w:t xml:space="preserve">esta </w:t>
      </w:r>
      <w:r>
        <w:rPr>
          <w:rFonts w:ascii="Calibri" w:hAnsi="Calibri" w:cs="Calibri"/>
          <w:color w:val="000000"/>
        </w:rPr>
        <w:t>validaç</w:t>
      </w:r>
      <w:r w:rsidR="001106CD">
        <w:rPr>
          <w:rFonts w:ascii="Calibri" w:hAnsi="Calibri" w:cs="Calibri"/>
          <w:color w:val="000000"/>
        </w:rPr>
        <w:t xml:space="preserve">ão </w:t>
      </w:r>
      <w:r w:rsidR="007A63AE">
        <w:rPr>
          <w:rFonts w:ascii="Calibri" w:hAnsi="Calibri" w:cs="Calibri"/>
          <w:color w:val="000000"/>
        </w:rPr>
        <w:t>será calculada a quantidade</w:t>
      </w:r>
      <w:r w:rsidR="001106CD">
        <w:rPr>
          <w:rFonts w:ascii="Calibri" w:hAnsi="Calibri" w:cs="Calibri"/>
          <w:color w:val="000000"/>
        </w:rPr>
        <w:t xml:space="preserve"> de hora </w:t>
      </w:r>
      <w:r w:rsidR="00B62AEE">
        <w:rPr>
          <w:rFonts w:ascii="Calibri" w:hAnsi="Calibri" w:cs="Calibri"/>
          <w:color w:val="000000"/>
        </w:rPr>
        <w:t xml:space="preserve">e </w:t>
      </w:r>
      <w:r w:rsidR="001106CD">
        <w:rPr>
          <w:rFonts w:ascii="Calibri" w:hAnsi="Calibri" w:cs="Calibri"/>
          <w:color w:val="000000"/>
        </w:rPr>
        <w:t xml:space="preserve">de adicional noturno por dia para aquela alocação. O </w:t>
      </w:r>
      <w:proofErr w:type="spellStart"/>
      <w:r w:rsidR="001106CD" w:rsidRPr="00B62AEE">
        <w:rPr>
          <w:rFonts w:ascii="Calibri" w:hAnsi="Calibri" w:cs="Calibri"/>
          <w:color w:val="000000"/>
        </w:rPr>
        <w:t>router</w:t>
      </w:r>
      <w:proofErr w:type="spellEnd"/>
      <w:r w:rsidR="001106CD">
        <w:rPr>
          <w:rFonts w:ascii="Calibri" w:hAnsi="Calibri" w:cs="Calibri"/>
          <w:color w:val="000000"/>
        </w:rPr>
        <w:t xml:space="preserve"> </w:t>
      </w:r>
      <w:r w:rsidR="007230AC" w:rsidRPr="007230AC">
        <w:rPr>
          <w:rFonts w:ascii="Calibri" w:hAnsi="Calibri" w:cs="Calibri"/>
        </w:rPr>
        <w:t>RTR_INDICACAO</w:t>
      </w:r>
      <w:r w:rsidR="001106CD" w:rsidRPr="007230AC">
        <w:rPr>
          <w:rFonts w:ascii="Calibri" w:hAnsi="Calibri" w:cs="Calibri"/>
        </w:rPr>
        <w:t xml:space="preserve"> será utilizado para separar os fluxos </w:t>
      </w:r>
      <w:r w:rsidR="007A63AE" w:rsidRPr="007230AC">
        <w:rPr>
          <w:rFonts w:ascii="Calibri" w:hAnsi="Calibri" w:cs="Calibri"/>
        </w:rPr>
        <w:t>entre</w:t>
      </w:r>
      <w:r w:rsidR="001106CD" w:rsidRPr="007230AC">
        <w:rPr>
          <w:rFonts w:ascii="Calibri" w:hAnsi="Calibri" w:cs="Calibri"/>
        </w:rPr>
        <w:t xml:space="preserve"> alocação nova </w:t>
      </w:r>
      <w:r w:rsidR="007A63AE" w:rsidRPr="007230AC">
        <w:rPr>
          <w:rFonts w:ascii="Calibri" w:hAnsi="Calibri" w:cs="Calibri"/>
        </w:rPr>
        <w:t>e</w:t>
      </w:r>
      <w:r w:rsidR="00B62AEE" w:rsidRPr="007230AC">
        <w:rPr>
          <w:rFonts w:ascii="Calibri" w:hAnsi="Calibri" w:cs="Calibri"/>
        </w:rPr>
        <w:t xml:space="preserve"> quem será</w:t>
      </w:r>
      <w:r w:rsidR="001106CD" w:rsidRPr="007230AC">
        <w:rPr>
          <w:rFonts w:ascii="Calibri" w:hAnsi="Calibri" w:cs="Calibri"/>
        </w:rPr>
        <w:t xml:space="preserve"> uma atualizaç</w:t>
      </w:r>
      <w:r w:rsidR="00133B4C" w:rsidRPr="007230AC">
        <w:rPr>
          <w:rFonts w:ascii="Calibri" w:hAnsi="Calibri" w:cs="Calibri"/>
        </w:rPr>
        <w:t>ão. Os dados</w:t>
      </w:r>
      <w:r w:rsidR="00641A96" w:rsidRPr="007230AC">
        <w:rPr>
          <w:rFonts w:ascii="Calibri" w:hAnsi="Calibri" w:cs="Calibri"/>
        </w:rPr>
        <w:t xml:space="preserve"> </w:t>
      </w:r>
      <w:r w:rsidR="00641A96">
        <w:rPr>
          <w:rFonts w:ascii="Calibri" w:hAnsi="Calibri" w:cs="Calibri"/>
        </w:rPr>
        <w:t>alterados</w:t>
      </w:r>
      <w:r w:rsidR="00133B4C" w:rsidRPr="00133B4C">
        <w:rPr>
          <w:rFonts w:ascii="Calibri" w:hAnsi="Calibri" w:cs="Calibri"/>
        </w:rPr>
        <w:t xml:space="preserve"> das alocações existentes deverão </w:t>
      </w:r>
      <w:r w:rsidR="00206751">
        <w:rPr>
          <w:rFonts w:ascii="Calibri" w:hAnsi="Calibri" w:cs="Calibri"/>
        </w:rPr>
        <w:t>ser atualizados</w:t>
      </w:r>
      <w:r w:rsidR="00FA5A04">
        <w:rPr>
          <w:rFonts w:ascii="Calibri" w:hAnsi="Calibri" w:cs="Calibri"/>
        </w:rPr>
        <w:t xml:space="preserve"> </w:t>
      </w:r>
      <w:r w:rsidR="00206751">
        <w:rPr>
          <w:rFonts w:ascii="Calibri" w:hAnsi="Calibri" w:cs="Calibri"/>
        </w:rPr>
        <w:t>n</w:t>
      </w:r>
      <w:r w:rsidR="00FA5A04">
        <w:rPr>
          <w:rFonts w:ascii="Calibri" w:hAnsi="Calibri" w:cs="Calibri"/>
        </w:rPr>
        <w:t xml:space="preserve">a tabela </w:t>
      </w:r>
      <w:r w:rsidR="00206751">
        <w:rPr>
          <w:rFonts w:ascii="Calibri" w:hAnsi="Calibri" w:cs="Calibri"/>
          <w:color w:val="000000"/>
        </w:rPr>
        <w:t>REMUNERACAO_DOCENTE</w:t>
      </w:r>
      <w:r w:rsidR="00206751">
        <w:rPr>
          <w:rFonts w:ascii="Calibri" w:hAnsi="Calibri" w:cs="Calibri"/>
        </w:rPr>
        <w:t>; enquanto para</w:t>
      </w:r>
      <w:r w:rsidR="00133B4C" w:rsidRPr="00133B4C">
        <w:rPr>
          <w:rFonts w:ascii="Calibri" w:hAnsi="Calibri" w:cs="Calibri"/>
        </w:rPr>
        <w:t xml:space="preserve"> nova alocação </w:t>
      </w:r>
      <w:r w:rsidR="00206751">
        <w:rPr>
          <w:rFonts w:ascii="Calibri" w:hAnsi="Calibri" w:cs="Calibri"/>
        </w:rPr>
        <w:t xml:space="preserve">será aberto os períodos de alocação para que passem a ser contemplados dia a dia no destino. </w:t>
      </w:r>
    </w:p>
    <w:p w:rsidR="0098124A" w:rsidRPr="0098124A" w:rsidRDefault="0098124A" w:rsidP="0098124A">
      <w:pPr>
        <w:spacing w:before="100" w:beforeAutospacing="1" w:after="100" w:afterAutospacing="1"/>
        <w:rPr>
          <w:rFonts w:ascii="Calibri" w:hAnsi="Calibri" w:cs="Calibri"/>
        </w:rPr>
      </w:pPr>
    </w:p>
    <w:p w:rsidR="00E130CD" w:rsidRPr="00FA296E" w:rsidRDefault="009A6AB4" w:rsidP="009A6AB4">
      <w:pPr>
        <w:spacing w:before="100" w:beforeAutospacing="1" w:after="100" w:afterAutospacing="1"/>
        <w:ind w:left="360"/>
        <w:rPr>
          <w:b/>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9A6AB4" w:rsidRPr="003F639E" w:rsidTr="009A6AB4">
        <w:trPr>
          <w:trHeight w:val="330"/>
        </w:trPr>
        <w:tc>
          <w:tcPr>
            <w:tcW w:w="2410" w:type="dxa"/>
            <w:shd w:val="clear" w:color="auto" w:fill="333399"/>
          </w:tcPr>
          <w:p w:rsidR="009A6AB4" w:rsidRPr="003F639E" w:rsidRDefault="009A6AB4" w:rsidP="00325F64">
            <w:pPr>
              <w:tabs>
                <w:tab w:val="right" w:pos="2350"/>
              </w:tabs>
              <w:spacing w:before="56" w:after="113"/>
              <w:ind w:left="360"/>
            </w:pPr>
            <w:r w:rsidRPr="003F639E">
              <w:rPr>
                <w:rFonts w:ascii="Calibri" w:hAnsi="Calibri" w:cs="Calibri"/>
                <w:b/>
                <w:bCs/>
                <w:color w:val="FFFFFF"/>
              </w:rPr>
              <w:t>Mapa</w:t>
            </w:r>
            <w:r w:rsidR="00325F64">
              <w:rPr>
                <w:rFonts w:ascii="Calibri" w:hAnsi="Calibri" w:cs="Calibri"/>
                <w:b/>
                <w:bCs/>
                <w:color w:val="FFFFFF"/>
              </w:rPr>
              <w:tab/>
            </w:r>
          </w:p>
        </w:tc>
        <w:tc>
          <w:tcPr>
            <w:tcW w:w="3119" w:type="dxa"/>
            <w:shd w:val="clear" w:color="auto" w:fill="333399"/>
          </w:tcPr>
          <w:p w:rsidR="009A6AB4" w:rsidRPr="003F639E" w:rsidRDefault="009A6AB4" w:rsidP="00FA6E71">
            <w:pPr>
              <w:spacing w:before="56" w:after="113"/>
              <w:ind w:left="360"/>
            </w:pPr>
            <w:r w:rsidRPr="003F639E">
              <w:rPr>
                <w:rFonts w:ascii="Calibri" w:hAnsi="Calibri" w:cs="Calibri"/>
                <w:b/>
                <w:bCs/>
                <w:color w:val="FFFFFF"/>
              </w:rPr>
              <w:t>Fontes</w:t>
            </w:r>
          </w:p>
        </w:tc>
        <w:tc>
          <w:tcPr>
            <w:tcW w:w="2976" w:type="dxa"/>
            <w:shd w:val="clear" w:color="auto" w:fill="333399"/>
          </w:tcPr>
          <w:p w:rsidR="009A6AB4" w:rsidRPr="003F639E" w:rsidRDefault="009A6AB4" w:rsidP="00FA6E71">
            <w:pPr>
              <w:spacing w:before="56" w:after="113"/>
              <w:ind w:left="360"/>
            </w:pPr>
            <w:r w:rsidRPr="003F639E">
              <w:rPr>
                <w:rFonts w:ascii="Calibri" w:hAnsi="Calibri" w:cs="Calibri"/>
                <w:b/>
                <w:bCs/>
                <w:color w:val="FFFFFF"/>
              </w:rPr>
              <w:t>Destinos</w:t>
            </w:r>
          </w:p>
        </w:tc>
      </w:tr>
      <w:tr w:rsidR="009A6AB4" w:rsidRPr="003F639E" w:rsidTr="009A6AB4">
        <w:trPr>
          <w:trHeight w:val="510"/>
        </w:trPr>
        <w:tc>
          <w:tcPr>
            <w:tcW w:w="2410" w:type="dxa"/>
            <w:shd w:val="clear" w:color="auto" w:fill="CCCCFF"/>
          </w:tcPr>
          <w:p w:rsidR="009A6AB4" w:rsidRPr="003F639E" w:rsidRDefault="00AE40C5" w:rsidP="00CF077F">
            <w:pPr>
              <w:spacing w:before="56" w:after="113"/>
              <w:ind w:left="360"/>
            </w:pPr>
            <w:proofErr w:type="spellStart"/>
            <w:r>
              <w:rPr>
                <w:rFonts w:ascii="Calibri" w:hAnsi="Calibri" w:cs="Calibri"/>
                <w:color w:val="000000"/>
              </w:rPr>
              <w:t>m_carga_alocacao_</w:t>
            </w:r>
            <w:r w:rsidR="00CF077F">
              <w:rPr>
                <w:rFonts w:ascii="Calibri" w:hAnsi="Calibri" w:cs="Calibri"/>
                <w:color w:val="000000"/>
              </w:rPr>
              <w:t>remuneracao</w:t>
            </w:r>
            <w:r>
              <w:rPr>
                <w:rFonts w:ascii="Calibri" w:hAnsi="Calibri" w:cs="Calibri"/>
                <w:color w:val="000000"/>
              </w:rPr>
              <w:t>_</w:t>
            </w:r>
            <w:r w:rsidR="00CF077F">
              <w:rPr>
                <w:rFonts w:ascii="Calibri" w:hAnsi="Calibri" w:cs="Calibri"/>
                <w:color w:val="000000"/>
              </w:rPr>
              <w:t>docente</w:t>
            </w:r>
            <w:proofErr w:type="spellEnd"/>
          </w:p>
        </w:tc>
        <w:tc>
          <w:tcPr>
            <w:tcW w:w="3119" w:type="dxa"/>
            <w:shd w:val="clear" w:color="auto" w:fill="CCCCFF"/>
          </w:tcPr>
          <w:p w:rsidR="009A6AB4" w:rsidRPr="003F639E" w:rsidRDefault="00AE40C5" w:rsidP="00FA6E71">
            <w:pPr>
              <w:spacing w:before="56" w:after="113"/>
              <w:ind w:left="360"/>
            </w:pPr>
            <w:r>
              <w:rPr>
                <w:rFonts w:ascii="Calibri" w:hAnsi="Calibri" w:cs="Calibri"/>
                <w:color w:val="000000"/>
              </w:rPr>
              <w:t xml:space="preserve">Tabelas </w:t>
            </w:r>
            <w:r w:rsidRPr="00AE40C5">
              <w:rPr>
                <w:rFonts w:ascii="Calibri" w:hAnsi="Calibri" w:cs="Calibri"/>
                <w:color w:val="000000"/>
              </w:rPr>
              <w:t>V_ALOCACAO_PROFESSOR; COMPOSICAO_TEMPOS</w:t>
            </w:r>
          </w:p>
        </w:tc>
        <w:tc>
          <w:tcPr>
            <w:tcW w:w="2976" w:type="dxa"/>
            <w:shd w:val="clear" w:color="auto" w:fill="CCCCFF"/>
          </w:tcPr>
          <w:p w:rsidR="009A6AB4" w:rsidRPr="003F639E" w:rsidRDefault="00AE40C5" w:rsidP="00A47D52">
            <w:pPr>
              <w:spacing w:before="56" w:after="113"/>
              <w:ind w:left="360"/>
            </w:pPr>
            <w:r>
              <w:rPr>
                <w:rFonts w:ascii="Calibri" w:hAnsi="Calibri" w:cs="Calibri"/>
                <w:color w:val="000000"/>
              </w:rPr>
              <w:t xml:space="preserve"> Tabela </w:t>
            </w:r>
            <w:r w:rsidR="00A47D52">
              <w:rPr>
                <w:rFonts w:ascii="Calibri" w:hAnsi="Calibri" w:cs="Calibri"/>
                <w:color w:val="000000"/>
              </w:rPr>
              <w:t>REMUNERACAO</w:t>
            </w:r>
            <w:r>
              <w:rPr>
                <w:rFonts w:ascii="Calibri" w:hAnsi="Calibri" w:cs="Calibri"/>
                <w:color w:val="000000"/>
              </w:rPr>
              <w:t>_</w:t>
            </w:r>
            <w:r w:rsidR="00A47D52">
              <w:rPr>
                <w:rFonts w:ascii="Calibri" w:hAnsi="Calibri" w:cs="Calibri"/>
                <w:color w:val="000000"/>
              </w:rPr>
              <w:t>DOCENTE</w:t>
            </w:r>
          </w:p>
        </w:tc>
      </w:tr>
    </w:tbl>
    <w:p w:rsidR="00D56E16" w:rsidRDefault="00D56E16" w:rsidP="009A6AB4">
      <w:pPr>
        <w:spacing w:before="56" w:after="113"/>
        <w:ind w:left="360"/>
      </w:pPr>
    </w:p>
    <w:p w:rsidR="00D56E16" w:rsidRPr="00FA296E" w:rsidRDefault="00D56E16" w:rsidP="00D56E16">
      <w:pPr>
        <w:spacing w:before="56" w:after="113"/>
        <w:ind w:left="360"/>
        <w:rPr>
          <w:rFonts w:asciiTheme="minorHAnsi" w:hAnsiTheme="minorHAnsi"/>
          <w:b/>
          <w:sz w:val="24"/>
          <w:szCs w:val="24"/>
        </w:rPr>
      </w:pPr>
      <w:r w:rsidRPr="00FA296E">
        <w:rPr>
          <w:rFonts w:asciiTheme="minorHAnsi" w:hAnsiTheme="minorHAnsi"/>
          <w:b/>
          <w:sz w:val="24"/>
          <w:szCs w:val="24"/>
        </w:rPr>
        <w:t>Layout das tabelas de origem e destino.</w:t>
      </w:r>
    </w:p>
    <w:p w:rsidR="009012DF" w:rsidRDefault="007418B8" w:rsidP="00EE7369">
      <w:pPr>
        <w:spacing w:before="56" w:after="113"/>
        <w:rPr>
          <w:color w:val="FF0000"/>
          <w:sz w:val="44"/>
          <w:szCs w:val="44"/>
        </w:rPr>
      </w:pPr>
      <w:r>
        <w:rPr>
          <w:color w:val="FF0000"/>
          <w:sz w:val="44"/>
          <w:szCs w:val="44"/>
        </w:rPr>
        <w:tab/>
      </w:r>
      <w:bookmarkStart w:id="14" w:name="_MON_1416077311"/>
      <w:bookmarkEnd w:id="14"/>
      <w:r w:rsidR="00E44C64" w:rsidRPr="00590FE8">
        <w:rPr>
          <w:color w:val="FF0000"/>
          <w:sz w:val="44"/>
          <w:szCs w:val="44"/>
        </w:rPr>
        <w:object w:dxaOrig="1551" w:dyaOrig="1004">
          <v:shape id="_x0000_i1033" type="#_x0000_t75" style="width:77.25pt;height:50.25pt" o:ole="">
            <v:imagedata r:id="rId25" o:title=""/>
          </v:shape>
          <o:OLEObject Type="Embed" ProgID="Excel.Sheet.12" ShapeID="_x0000_i1033" DrawAspect="Icon" ObjectID="_1417441495" r:id="rId26"/>
        </w:object>
      </w:r>
    </w:p>
    <w:p w:rsidR="009012DF" w:rsidRPr="009012DF" w:rsidRDefault="009012DF" w:rsidP="009012DF">
      <w:pPr>
        <w:spacing w:before="56" w:after="113"/>
        <w:ind w:left="360"/>
        <w:rPr>
          <w:rFonts w:asciiTheme="minorHAnsi" w:hAnsiTheme="minorHAnsi"/>
          <w:b/>
        </w:rPr>
      </w:pPr>
      <w:r w:rsidRPr="009012DF">
        <w:rPr>
          <w:rFonts w:asciiTheme="minorHAnsi" w:hAnsiTheme="minorHAnsi"/>
          <w:b/>
        </w:rPr>
        <w:t>Mapeamento de Origem e destino encontra-se n</w:t>
      </w:r>
      <w:r w:rsidR="006F2F60">
        <w:rPr>
          <w:rFonts w:asciiTheme="minorHAnsi" w:hAnsiTheme="minorHAnsi"/>
          <w:b/>
        </w:rPr>
        <w:t>o</w:t>
      </w:r>
      <w:r w:rsidRPr="009012DF">
        <w:rPr>
          <w:rFonts w:asciiTheme="minorHAnsi" w:hAnsiTheme="minorHAnsi"/>
          <w:b/>
        </w:rPr>
        <w:t xml:space="preserve"> item 5 deste documento.</w:t>
      </w:r>
    </w:p>
    <w:p w:rsidR="00EE7369" w:rsidRDefault="00EE7369" w:rsidP="00EE7369">
      <w:pPr>
        <w:spacing w:before="56" w:after="113"/>
      </w:pPr>
    </w:p>
    <w:p w:rsidR="005E3305" w:rsidRDefault="005E3305" w:rsidP="00EE7369">
      <w:pPr>
        <w:spacing w:before="56" w:after="113"/>
      </w:pPr>
    </w:p>
    <w:p w:rsidR="005E3305" w:rsidRDefault="005E3305" w:rsidP="00EE7369">
      <w:pPr>
        <w:spacing w:before="56" w:after="113"/>
      </w:pPr>
    </w:p>
    <w:p w:rsidR="005E3305" w:rsidRDefault="005E3305" w:rsidP="00EE7369">
      <w:pPr>
        <w:spacing w:before="56" w:after="113"/>
      </w:pPr>
    </w:p>
    <w:p w:rsidR="005E3305" w:rsidRDefault="005E3305" w:rsidP="00EE7369">
      <w:pPr>
        <w:spacing w:before="56" w:after="113"/>
      </w:pPr>
    </w:p>
    <w:p w:rsidR="005E3305" w:rsidRDefault="005E3305" w:rsidP="00EE7369">
      <w:pPr>
        <w:spacing w:before="56" w:after="113"/>
      </w:pPr>
    </w:p>
    <w:p w:rsidR="009012DF" w:rsidRDefault="009012DF" w:rsidP="00EE7369">
      <w:pPr>
        <w:spacing w:before="56" w:after="113"/>
      </w:pPr>
    </w:p>
    <w:p w:rsidR="00325F64" w:rsidRPr="00FA296E" w:rsidRDefault="00AD7FF6" w:rsidP="00D56E16">
      <w:pPr>
        <w:spacing w:before="56" w:after="113"/>
        <w:ind w:left="360"/>
        <w:rPr>
          <w:rFonts w:asciiTheme="minorHAnsi" w:hAnsiTheme="minorHAnsi"/>
          <w:b/>
          <w:sz w:val="24"/>
          <w:szCs w:val="24"/>
        </w:rPr>
      </w:pPr>
      <w:r w:rsidRPr="00FA296E">
        <w:rPr>
          <w:rFonts w:asciiTheme="minorHAnsi" w:hAnsiTheme="minorHAnsi"/>
          <w:b/>
          <w:sz w:val="24"/>
          <w:szCs w:val="24"/>
        </w:rPr>
        <w:t xml:space="preserve">Regras de </w:t>
      </w:r>
      <w:proofErr w:type="spellStart"/>
      <w:r w:rsidRPr="00FA296E">
        <w:rPr>
          <w:rFonts w:asciiTheme="minorHAnsi" w:hAnsiTheme="minorHAnsi"/>
          <w:b/>
          <w:sz w:val="24"/>
          <w:szCs w:val="24"/>
        </w:rPr>
        <w:t>join</w:t>
      </w:r>
      <w:proofErr w:type="spellEnd"/>
      <w:r w:rsidRPr="00FA296E">
        <w:rPr>
          <w:rFonts w:asciiTheme="minorHAnsi" w:hAnsiTheme="minorHAnsi"/>
          <w:b/>
          <w:sz w:val="24"/>
          <w:szCs w:val="24"/>
        </w:rPr>
        <w:t xml:space="preserve"> entre as tabelas</w:t>
      </w:r>
      <w:r w:rsidR="00FA296E">
        <w:rPr>
          <w:rFonts w:asciiTheme="minorHAnsi" w:hAnsiTheme="minorHAnsi"/>
          <w:b/>
          <w:sz w:val="24"/>
          <w:szCs w:val="24"/>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AD7FF6" w:rsidRPr="003F639E" w:rsidTr="00AD7FF6">
        <w:trPr>
          <w:trHeight w:val="548"/>
        </w:trPr>
        <w:tc>
          <w:tcPr>
            <w:tcW w:w="2126" w:type="dxa"/>
            <w:shd w:val="clear" w:color="auto" w:fill="333399"/>
          </w:tcPr>
          <w:p w:rsidR="00AD7FF6" w:rsidRPr="003F639E" w:rsidRDefault="00AD7FF6" w:rsidP="00AD7FF6">
            <w:pPr>
              <w:tabs>
                <w:tab w:val="right" w:pos="2350"/>
              </w:tabs>
              <w:spacing w:before="56" w:after="113"/>
              <w:jc w:val="both"/>
              <w:rPr>
                <w:rFonts w:ascii="Calibri" w:hAnsi="Calibri" w:cs="Calibri"/>
                <w:b/>
                <w:bCs/>
                <w:color w:val="FFFFFF"/>
              </w:rPr>
            </w:pPr>
            <w:r w:rsidRPr="00325F64">
              <w:rPr>
                <w:rFonts w:asciiTheme="minorHAnsi" w:hAnsiTheme="minorHAnsi"/>
                <w:color w:val="FFFFFF" w:themeColor="background1"/>
              </w:rPr>
              <w:t>Nome da tabela - Master</w:t>
            </w:r>
          </w:p>
        </w:tc>
        <w:tc>
          <w:tcPr>
            <w:tcW w:w="2552" w:type="dxa"/>
            <w:shd w:val="clear" w:color="auto" w:fill="333399"/>
          </w:tcPr>
          <w:p w:rsidR="00AD7FF6" w:rsidRPr="003F639E" w:rsidRDefault="00AD7FF6" w:rsidP="00AD7FF6">
            <w:pPr>
              <w:tabs>
                <w:tab w:val="right" w:pos="2350"/>
              </w:tabs>
              <w:spacing w:before="56" w:after="113"/>
              <w:ind w:left="360"/>
              <w:jc w:val="both"/>
            </w:pPr>
            <w:r w:rsidRPr="00325F64">
              <w:rPr>
                <w:rFonts w:asciiTheme="minorHAnsi" w:hAnsiTheme="minorHAnsi"/>
                <w:color w:val="FFFFFF" w:themeColor="background1"/>
              </w:rPr>
              <w:t>Nome do campo - Master</w:t>
            </w:r>
            <w:r>
              <w:rPr>
                <w:rFonts w:ascii="Calibri" w:hAnsi="Calibri" w:cs="Calibri"/>
                <w:b/>
                <w:bCs/>
                <w:color w:val="FFFFFF"/>
              </w:rPr>
              <w:tab/>
            </w:r>
          </w:p>
        </w:tc>
        <w:tc>
          <w:tcPr>
            <w:tcW w:w="1418" w:type="dxa"/>
            <w:shd w:val="clear" w:color="auto" w:fill="333399"/>
          </w:tcPr>
          <w:p w:rsidR="00AD7FF6" w:rsidRPr="003F639E" w:rsidRDefault="00AD7FF6" w:rsidP="00AD7FF6">
            <w:pPr>
              <w:spacing w:before="56" w:after="113"/>
              <w:ind w:left="360"/>
              <w:jc w:val="both"/>
            </w:pPr>
            <w:r w:rsidRPr="00325F64">
              <w:rPr>
                <w:rFonts w:asciiTheme="minorHAnsi" w:hAnsiTheme="minorHAnsi"/>
                <w:color w:val="FFFFFF" w:themeColor="background1"/>
              </w:rPr>
              <w:t xml:space="preserve">Tipo de </w:t>
            </w:r>
            <w:proofErr w:type="spellStart"/>
            <w:r w:rsidRPr="00325F64">
              <w:rPr>
                <w:rFonts w:asciiTheme="minorHAnsi" w:hAnsiTheme="minorHAnsi"/>
                <w:color w:val="FFFFFF" w:themeColor="background1"/>
              </w:rPr>
              <w:t>Join</w:t>
            </w:r>
            <w:proofErr w:type="spellEnd"/>
          </w:p>
        </w:tc>
        <w:tc>
          <w:tcPr>
            <w:tcW w:w="2409" w:type="dxa"/>
            <w:shd w:val="clear" w:color="auto" w:fill="333399"/>
          </w:tcPr>
          <w:p w:rsidR="00AD7FF6" w:rsidRPr="00325F64" w:rsidRDefault="00AD7FF6" w:rsidP="00AD7FF6">
            <w:pPr>
              <w:spacing w:before="56" w:after="113"/>
              <w:ind w:left="360"/>
              <w:jc w:val="both"/>
              <w:rPr>
                <w:rFonts w:asciiTheme="minorHAnsi" w:hAnsiTheme="minorHAnsi"/>
                <w:color w:val="FFFFFF" w:themeColor="background1"/>
              </w:rPr>
            </w:pPr>
            <w:r w:rsidRPr="00325F64">
              <w:rPr>
                <w:rFonts w:asciiTheme="minorHAnsi" w:hAnsiTheme="minorHAnsi"/>
                <w:color w:val="FFFFFF" w:themeColor="background1"/>
              </w:rPr>
              <w:t xml:space="preserve">Nome da tabela - </w:t>
            </w:r>
            <w:proofErr w:type="spellStart"/>
            <w:r w:rsidRPr="00325F64">
              <w:rPr>
                <w:rFonts w:asciiTheme="minorHAnsi" w:hAnsiTheme="minorHAnsi"/>
                <w:color w:val="FFFFFF" w:themeColor="background1"/>
              </w:rPr>
              <w:t>Detail</w:t>
            </w:r>
            <w:proofErr w:type="spellEnd"/>
          </w:p>
        </w:tc>
        <w:tc>
          <w:tcPr>
            <w:tcW w:w="2410" w:type="dxa"/>
            <w:shd w:val="clear" w:color="auto" w:fill="333399"/>
          </w:tcPr>
          <w:p w:rsidR="00AD7FF6" w:rsidRPr="003F639E" w:rsidRDefault="00AD7FF6" w:rsidP="00AD7FF6">
            <w:pPr>
              <w:spacing w:before="56" w:after="113"/>
              <w:ind w:left="360"/>
              <w:jc w:val="both"/>
            </w:pPr>
            <w:r w:rsidRPr="00325F64">
              <w:rPr>
                <w:rFonts w:asciiTheme="minorHAnsi" w:hAnsiTheme="minorHAnsi"/>
                <w:color w:val="FFFFFF" w:themeColor="background1"/>
              </w:rPr>
              <w:t xml:space="preserve">Nome do campo - </w:t>
            </w:r>
            <w:proofErr w:type="spellStart"/>
            <w:r w:rsidRPr="00325F64">
              <w:rPr>
                <w:rFonts w:asciiTheme="minorHAnsi" w:hAnsiTheme="minorHAnsi"/>
                <w:color w:val="FFFFFF" w:themeColor="background1"/>
              </w:rPr>
              <w:t>Detail</w:t>
            </w:r>
            <w:proofErr w:type="spellEnd"/>
          </w:p>
        </w:tc>
      </w:tr>
      <w:tr w:rsidR="00AD7FF6" w:rsidRPr="003F639E" w:rsidTr="00AD7FF6">
        <w:trPr>
          <w:trHeight w:val="582"/>
        </w:trPr>
        <w:tc>
          <w:tcPr>
            <w:tcW w:w="2126" w:type="dxa"/>
            <w:shd w:val="clear" w:color="auto" w:fill="CCCCFF"/>
          </w:tcPr>
          <w:p w:rsidR="00AD7FF6" w:rsidRPr="003A44C1" w:rsidRDefault="00AD7FF6" w:rsidP="003A44C1">
            <w:pPr>
              <w:spacing w:before="56" w:after="113"/>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NUM_SEQ_DURACAO</w:t>
            </w:r>
          </w:p>
        </w:tc>
        <w:tc>
          <w:tcPr>
            <w:tcW w:w="1418"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NUM_SEQ_DURACAO</w:t>
            </w:r>
          </w:p>
        </w:tc>
      </w:tr>
      <w:tr w:rsidR="00AD7FF6" w:rsidRPr="003F639E" w:rsidTr="00643DC6">
        <w:trPr>
          <w:trHeight w:val="582"/>
        </w:trPr>
        <w:tc>
          <w:tcPr>
            <w:tcW w:w="2126" w:type="dxa"/>
            <w:shd w:val="clear" w:color="auto" w:fill="auto"/>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NUM_SEQ_TEMPO</w:t>
            </w:r>
          </w:p>
        </w:tc>
        <w:tc>
          <w:tcPr>
            <w:tcW w:w="1418" w:type="dxa"/>
            <w:shd w:val="clear" w:color="auto" w:fill="auto"/>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NUM_SEQ_TEMPO</w:t>
            </w:r>
          </w:p>
        </w:tc>
      </w:tr>
      <w:tr w:rsidR="00AD7FF6" w:rsidRPr="003F639E" w:rsidTr="00AD7FF6">
        <w:trPr>
          <w:trHeight w:val="582"/>
        </w:trPr>
        <w:tc>
          <w:tcPr>
            <w:tcW w:w="2126" w:type="dxa"/>
            <w:shd w:val="clear" w:color="auto" w:fill="CCCCFF"/>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NUM_SEQ_COMPOSICAO</w:t>
            </w:r>
          </w:p>
        </w:tc>
        <w:tc>
          <w:tcPr>
            <w:tcW w:w="1418" w:type="dxa"/>
            <w:shd w:val="clear" w:color="auto" w:fill="CCCCFF"/>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NUM_SEQ_COMPOSICAO</w:t>
            </w:r>
          </w:p>
        </w:tc>
      </w:tr>
      <w:tr w:rsidR="00AD7FF6" w:rsidRPr="003F639E" w:rsidTr="00643DC6">
        <w:trPr>
          <w:trHeight w:val="582"/>
        </w:trPr>
        <w:tc>
          <w:tcPr>
            <w:tcW w:w="2126" w:type="dxa"/>
            <w:shd w:val="clear" w:color="auto" w:fill="auto"/>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COD_CAMPUS</w:t>
            </w:r>
          </w:p>
        </w:tc>
        <w:tc>
          <w:tcPr>
            <w:tcW w:w="1418" w:type="dxa"/>
            <w:shd w:val="clear" w:color="auto" w:fill="auto"/>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COD_CAMPUS</w:t>
            </w:r>
          </w:p>
        </w:tc>
      </w:tr>
      <w:tr w:rsidR="00AD7FF6" w:rsidRPr="003F639E" w:rsidTr="00AD7FF6">
        <w:trPr>
          <w:trHeight w:val="582"/>
        </w:trPr>
        <w:tc>
          <w:tcPr>
            <w:tcW w:w="2126" w:type="dxa"/>
            <w:shd w:val="clear" w:color="auto" w:fill="CCCCFF"/>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TIPO_CURSO</w:t>
            </w:r>
          </w:p>
        </w:tc>
        <w:tc>
          <w:tcPr>
            <w:tcW w:w="1418" w:type="dxa"/>
            <w:shd w:val="clear" w:color="auto" w:fill="CCCCFF"/>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AD7FF6" w:rsidRPr="003A44C1" w:rsidRDefault="00AD7FF6" w:rsidP="003A44C1">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TIPO_CURSO</w:t>
            </w:r>
          </w:p>
        </w:tc>
      </w:tr>
    </w:tbl>
    <w:p w:rsidR="00B636BB" w:rsidRPr="00D56E16" w:rsidRDefault="00B636BB" w:rsidP="00D56E16">
      <w:pPr>
        <w:spacing w:before="56" w:after="113"/>
      </w:pPr>
    </w:p>
    <w:p w:rsidR="00804F02" w:rsidRDefault="00804F02" w:rsidP="00804F02">
      <w:pPr>
        <w:pStyle w:val="MMTopic1"/>
        <w:numPr>
          <w:ilvl w:val="0"/>
          <w:numId w:val="0"/>
        </w:numPr>
        <w:rPr>
          <w:lang w:val="pt-BR"/>
        </w:rPr>
      </w:pPr>
    </w:p>
    <w:p w:rsidR="001C3F65" w:rsidRDefault="001C3F65" w:rsidP="001C3F65">
      <w:pPr>
        <w:pStyle w:val="MMTopic3"/>
        <w:rPr>
          <w:lang w:val="pt-BR"/>
        </w:rPr>
        <w:sectPr w:rsidR="001C3F65" w:rsidSect="00495B2E">
          <w:headerReference w:type="first" r:id="rId27"/>
          <w:footerReference w:type="first" r:id="rId28"/>
          <w:pgSz w:w="11909" w:h="16834" w:code="9"/>
          <w:pgMar w:top="1520" w:right="1151" w:bottom="1134" w:left="2835" w:header="567" w:footer="221" w:gutter="0"/>
          <w:cols w:space="720"/>
          <w:titlePg/>
        </w:sectPr>
      </w:pPr>
    </w:p>
    <w:p w:rsidR="0098124A" w:rsidRPr="001C3F65" w:rsidRDefault="00730FE0" w:rsidP="001C3F65">
      <w:pPr>
        <w:pStyle w:val="MMTopic3"/>
        <w:rPr>
          <w:lang w:val="pt-BR"/>
        </w:rPr>
      </w:pPr>
      <w:bookmarkStart w:id="15" w:name="_Toc342586717"/>
      <w:r>
        <w:rPr>
          <w:lang w:val="pt-BR"/>
        </w:rPr>
        <w:lastRenderedPageBreak/>
        <w:t>Es</w:t>
      </w:r>
      <w:r w:rsidR="0098124A" w:rsidRPr="003F639E">
        <w:rPr>
          <w:lang w:val="pt-BR"/>
        </w:rPr>
        <w:t>truturas de Dados</w:t>
      </w:r>
      <w:r w:rsidR="0098124A">
        <w:rPr>
          <w:lang w:val="pt-BR"/>
        </w:rPr>
        <w:t xml:space="preserve"> - </w:t>
      </w:r>
      <w:proofErr w:type="spellStart"/>
      <w:r w:rsidR="0098124A">
        <w:rPr>
          <w:lang w:val="pt-BR"/>
        </w:rPr>
        <w:t>m_carga_faltas_remuneracao_docente</w:t>
      </w:r>
      <w:bookmarkEnd w:id="15"/>
      <w:proofErr w:type="spellEnd"/>
    </w:p>
    <w:p w:rsidR="0098124A" w:rsidRDefault="0098124A" w:rsidP="0098124A">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98124A" w:rsidRDefault="0098124A" w:rsidP="0098124A">
      <w:pPr>
        <w:spacing w:before="56" w:after="113"/>
        <w:ind w:firstLine="360"/>
        <w:rPr>
          <w:rFonts w:asciiTheme="minorHAnsi" w:hAnsiTheme="minorHAnsi"/>
          <w:b/>
          <w:sz w:val="24"/>
          <w:szCs w:val="24"/>
        </w:rPr>
      </w:pPr>
    </w:p>
    <w:p w:rsidR="0098124A" w:rsidRDefault="0098124A" w:rsidP="0098124A">
      <w:pPr>
        <w:spacing w:before="56" w:after="113"/>
        <w:ind w:firstLine="360"/>
        <w:rPr>
          <w:rFonts w:asciiTheme="minorHAnsi" w:hAnsiTheme="minorHAnsi"/>
          <w:b/>
          <w:sz w:val="24"/>
          <w:szCs w:val="24"/>
        </w:rPr>
      </w:pPr>
    </w:p>
    <w:p w:rsidR="0098124A" w:rsidRDefault="007926DE" w:rsidP="0098124A">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090" type="#_x0000_t75" style="position:absolute;left:0;text-align:left;margin-left:-37.95pt;margin-top:.3pt;width:807.75pt;height:205.5pt;z-index:251656704" filled="t" stroked="t">
            <v:imagedata r:id="rId29" o:title=""/>
          </v:shape>
          <o:OLEObject Type="Embed" ProgID="Visio.Drawing.11" ShapeID="_x0000_s1090" DrawAspect="Content" ObjectID="_1417441514" r:id="rId30"/>
        </w:pict>
      </w:r>
    </w:p>
    <w:p w:rsidR="0098124A" w:rsidRDefault="0098124A" w:rsidP="0098124A">
      <w:pPr>
        <w:spacing w:before="56" w:after="113"/>
        <w:ind w:firstLine="360"/>
        <w:rPr>
          <w:rFonts w:asciiTheme="minorHAnsi" w:hAnsiTheme="minorHAnsi"/>
          <w:b/>
          <w:sz w:val="24"/>
          <w:szCs w:val="24"/>
        </w:rPr>
      </w:pPr>
    </w:p>
    <w:p w:rsidR="0098124A" w:rsidRDefault="0098124A" w:rsidP="0098124A">
      <w:pPr>
        <w:spacing w:before="56" w:after="113"/>
        <w:ind w:firstLine="360"/>
        <w:rPr>
          <w:rFonts w:asciiTheme="minorHAnsi" w:hAnsiTheme="minorHAnsi"/>
          <w:b/>
          <w:sz w:val="24"/>
          <w:szCs w:val="24"/>
        </w:rPr>
      </w:pPr>
    </w:p>
    <w:p w:rsidR="001C3F65" w:rsidRDefault="001C3F65" w:rsidP="0098124A">
      <w:pPr>
        <w:spacing w:before="56" w:after="113"/>
        <w:ind w:firstLine="360"/>
        <w:rPr>
          <w:rFonts w:asciiTheme="minorHAnsi" w:hAnsiTheme="minorHAnsi"/>
          <w:b/>
          <w:sz w:val="24"/>
          <w:szCs w:val="24"/>
        </w:rPr>
        <w:sectPr w:rsidR="001C3F65" w:rsidSect="00495B2E">
          <w:headerReference w:type="first" r:id="rId31"/>
          <w:footerReference w:type="first" r:id="rId32"/>
          <w:pgSz w:w="16834" w:h="11909" w:orient="landscape" w:code="9"/>
          <w:pgMar w:top="1983" w:right="1520" w:bottom="1151" w:left="1134" w:header="567" w:footer="221" w:gutter="0"/>
          <w:cols w:space="720"/>
          <w:titlePg/>
        </w:sectPr>
      </w:pPr>
    </w:p>
    <w:p w:rsidR="0098124A" w:rsidRPr="00FA296E" w:rsidRDefault="0098124A" w:rsidP="0098124A">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98124A" w:rsidRDefault="0098124A" w:rsidP="0098124A">
      <w:pPr>
        <w:spacing w:before="100" w:beforeAutospacing="1" w:after="100" w:afterAutospacing="1"/>
        <w:ind w:left="360"/>
        <w:rPr>
          <w:rFonts w:ascii="Calibri" w:hAnsi="Calibri" w:cs="Calibri"/>
          <w:color w:val="000000"/>
        </w:rPr>
      </w:pPr>
      <w:r>
        <w:rPr>
          <w:rFonts w:ascii="Calibri" w:hAnsi="Calibri" w:cs="Calibri"/>
          <w:color w:val="000000"/>
        </w:rPr>
        <w:t>Este mapa é responsável por fazer a leitura dos dados das tabelas V_</w:t>
      </w:r>
      <w:r w:rsidR="009659EA">
        <w:rPr>
          <w:rFonts w:ascii="Calibri" w:hAnsi="Calibri" w:cs="Calibri"/>
          <w:color w:val="000000"/>
        </w:rPr>
        <w:t>FALTA,</w:t>
      </w:r>
      <w:r>
        <w:rPr>
          <w:rFonts w:ascii="Calibri" w:hAnsi="Calibri" w:cs="Calibri"/>
          <w:color w:val="000000"/>
        </w:rPr>
        <w:t xml:space="preserve"> COMPOSICAO_TEMPOS</w:t>
      </w:r>
      <w:r w:rsidR="009659EA">
        <w:rPr>
          <w:rFonts w:ascii="Calibri" w:hAnsi="Calibri" w:cs="Calibri"/>
          <w:color w:val="000000"/>
        </w:rPr>
        <w:t xml:space="preserve"> e</w:t>
      </w:r>
      <w:r w:rsidR="00836230">
        <w:rPr>
          <w:rFonts w:ascii="Calibri" w:hAnsi="Calibri" w:cs="Calibri"/>
          <w:color w:val="000000"/>
        </w:rPr>
        <w:t xml:space="preserve"> V_SOLICITACAO_AULA</w:t>
      </w:r>
      <w:r>
        <w:rPr>
          <w:rFonts w:ascii="Calibri" w:hAnsi="Calibri" w:cs="Calibri"/>
          <w:color w:val="000000"/>
        </w:rPr>
        <w:t xml:space="preserve"> que compõe a ODS e trazer para tabela REMUNERACAO_DOCENTE </w:t>
      </w:r>
      <w:r w:rsidR="00836230">
        <w:rPr>
          <w:rFonts w:ascii="Calibri" w:hAnsi="Calibri" w:cs="Calibri"/>
          <w:color w:val="000000"/>
        </w:rPr>
        <w:t>faltas</w:t>
      </w:r>
      <w:r>
        <w:rPr>
          <w:rFonts w:ascii="Calibri" w:hAnsi="Calibri" w:cs="Calibri"/>
          <w:color w:val="000000"/>
        </w:rPr>
        <w:t xml:space="preserve"> </w:t>
      </w:r>
      <w:r w:rsidR="00836230">
        <w:rPr>
          <w:rFonts w:ascii="Calibri" w:hAnsi="Calibri" w:cs="Calibri"/>
          <w:color w:val="000000"/>
        </w:rPr>
        <w:t>lançadas</w:t>
      </w:r>
      <w:r>
        <w:rPr>
          <w:rFonts w:ascii="Calibri" w:hAnsi="Calibri" w:cs="Calibri"/>
          <w:color w:val="000000"/>
        </w:rPr>
        <w:t xml:space="preserve"> </w:t>
      </w:r>
      <w:r w:rsidR="00836230">
        <w:rPr>
          <w:rFonts w:ascii="Calibri" w:hAnsi="Calibri" w:cs="Calibri"/>
          <w:color w:val="000000"/>
        </w:rPr>
        <w:t>no</w:t>
      </w:r>
      <w:r>
        <w:rPr>
          <w:rFonts w:ascii="Calibri" w:hAnsi="Calibri" w:cs="Calibri"/>
          <w:color w:val="000000"/>
        </w:rPr>
        <w:t xml:space="preserve"> legado através das </w:t>
      </w:r>
      <w:proofErr w:type="spellStart"/>
      <w:r>
        <w:rPr>
          <w:rFonts w:ascii="Calibri" w:hAnsi="Calibri" w:cs="Calibri"/>
          <w:color w:val="000000"/>
        </w:rPr>
        <w:t>stages</w:t>
      </w:r>
      <w:proofErr w:type="spellEnd"/>
      <w:r>
        <w:rPr>
          <w:rFonts w:ascii="Calibri" w:hAnsi="Calibri" w:cs="Calibri"/>
          <w:color w:val="000000"/>
        </w:rPr>
        <w:t>, após sua execução diária.</w:t>
      </w:r>
    </w:p>
    <w:p w:rsidR="00836230" w:rsidRDefault="00836230" w:rsidP="000054B0">
      <w:pPr>
        <w:spacing w:before="100" w:beforeAutospacing="1" w:after="100" w:afterAutospacing="1"/>
        <w:ind w:left="360"/>
        <w:rPr>
          <w:rFonts w:asciiTheme="minorHAnsi" w:hAnsiTheme="minorHAnsi" w:cstheme="minorHAnsi"/>
          <w:lang w:eastAsia="pt-BR"/>
        </w:rPr>
      </w:pPr>
      <w:r>
        <w:rPr>
          <w:rFonts w:ascii="Calibri" w:hAnsi="Calibri" w:cs="Calibri"/>
          <w:color w:val="000000"/>
        </w:rPr>
        <w:t xml:space="preserve">O processo de carga das faltas também contempla </w:t>
      </w:r>
      <w:r w:rsidR="000054B0">
        <w:rPr>
          <w:rFonts w:ascii="Calibri" w:hAnsi="Calibri" w:cs="Calibri"/>
          <w:color w:val="000000"/>
        </w:rPr>
        <w:t xml:space="preserve">a carga destes assuntos </w:t>
      </w:r>
      <w:r w:rsidR="000054B0">
        <w:rPr>
          <w:rFonts w:asciiTheme="minorHAnsi" w:hAnsiTheme="minorHAnsi" w:cstheme="minorHAnsi"/>
          <w:lang w:eastAsia="pt-BR"/>
        </w:rPr>
        <w:t>faltas, abonos, aula extra, aula de substituição, r</w:t>
      </w:r>
      <w:r w:rsidR="000054B0" w:rsidRPr="00B62FC3">
        <w:rPr>
          <w:rFonts w:asciiTheme="minorHAnsi" w:hAnsiTheme="minorHAnsi" w:cstheme="minorHAnsi"/>
          <w:lang w:eastAsia="pt-BR"/>
        </w:rPr>
        <w:t>eposição de aula por faltas</w:t>
      </w:r>
      <w:r w:rsidR="000054B0">
        <w:rPr>
          <w:rFonts w:asciiTheme="minorHAnsi" w:hAnsiTheme="minorHAnsi" w:cstheme="minorHAnsi"/>
          <w:lang w:eastAsia="pt-BR"/>
        </w:rPr>
        <w:t>.</w:t>
      </w:r>
    </w:p>
    <w:p w:rsidR="00086BF7" w:rsidRDefault="00086BF7" w:rsidP="00086BF7">
      <w:pPr>
        <w:spacing w:before="100" w:beforeAutospacing="1" w:after="100" w:afterAutospacing="1"/>
        <w:ind w:left="360"/>
        <w:rPr>
          <w:rFonts w:asciiTheme="minorHAnsi" w:hAnsiTheme="minorHAnsi" w:cstheme="minorHAnsi"/>
          <w:lang w:eastAsia="pt-BR"/>
        </w:rPr>
      </w:pPr>
      <w:r>
        <w:rPr>
          <w:rFonts w:asciiTheme="minorHAnsi" w:hAnsiTheme="minorHAnsi" w:cstheme="minorHAnsi"/>
          <w:lang w:eastAsia="pt-BR"/>
        </w:rPr>
        <w:t xml:space="preserve">O processo de faltas foi divido em 3 fluxos : </w:t>
      </w:r>
      <w:r>
        <w:rPr>
          <w:rFonts w:asciiTheme="minorHAnsi" w:hAnsiTheme="minorHAnsi" w:cstheme="minorHAnsi"/>
          <w:lang w:eastAsia="pt-BR"/>
        </w:rPr>
        <w:br/>
        <w:t xml:space="preserve">Mapeamento 1 – Contempla os assuntos faltas, abonos e reposição de aula por faltas ( Objetos </w:t>
      </w:r>
      <w:proofErr w:type="spellStart"/>
      <w:r>
        <w:rPr>
          <w:rFonts w:asciiTheme="minorHAnsi" w:hAnsiTheme="minorHAnsi" w:cstheme="minorHAnsi"/>
          <w:lang w:eastAsia="pt-BR"/>
        </w:rPr>
        <w:t>pwc</w:t>
      </w:r>
      <w:proofErr w:type="spellEnd"/>
      <w:r>
        <w:rPr>
          <w:rFonts w:asciiTheme="minorHAnsi" w:hAnsiTheme="minorHAnsi" w:cstheme="minorHAnsi"/>
          <w:lang w:eastAsia="pt-BR"/>
        </w:rPr>
        <w:t xml:space="preserve"> : V_FALTA, COMPOSICAO_TEMPOS e JNR_SELECT)</w:t>
      </w:r>
    </w:p>
    <w:p w:rsidR="00086BF7" w:rsidRDefault="00086BF7" w:rsidP="00086BF7">
      <w:pPr>
        <w:spacing w:before="100" w:beforeAutospacing="1" w:after="100" w:afterAutospacing="1"/>
        <w:ind w:left="360"/>
        <w:rPr>
          <w:rFonts w:asciiTheme="minorHAnsi" w:hAnsiTheme="minorHAnsi" w:cstheme="minorHAnsi"/>
          <w:lang w:eastAsia="pt-BR"/>
        </w:rPr>
      </w:pPr>
      <w:r>
        <w:rPr>
          <w:rFonts w:asciiTheme="minorHAnsi" w:hAnsiTheme="minorHAnsi" w:cstheme="minorHAnsi"/>
          <w:lang w:eastAsia="pt-BR"/>
        </w:rPr>
        <w:t xml:space="preserve">Mapeamento 2 – Contempla aula extra ( Objetos </w:t>
      </w:r>
      <w:proofErr w:type="spellStart"/>
      <w:r>
        <w:rPr>
          <w:rFonts w:asciiTheme="minorHAnsi" w:hAnsiTheme="minorHAnsi" w:cstheme="minorHAnsi"/>
          <w:lang w:eastAsia="pt-BR"/>
        </w:rPr>
        <w:t>pwc</w:t>
      </w:r>
      <w:proofErr w:type="spellEnd"/>
      <w:r>
        <w:rPr>
          <w:rFonts w:asciiTheme="minorHAnsi" w:hAnsiTheme="minorHAnsi" w:cstheme="minorHAnsi"/>
          <w:lang w:eastAsia="pt-BR"/>
        </w:rPr>
        <w:t xml:space="preserve"> : V_SOLICITACAO_AULA)</w:t>
      </w:r>
    </w:p>
    <w:p w:rsidR="00086BF7" w:rsidRDefault="00086BF7" w:rsidP="00086BF7">
      <w:pPr>
        <w:spacing w:before="100" w:beforeAutospacing="1" w:after="100" w:afterAutospacing="1"/>
        <w:ind w:left="360"/>
        <w:rPr>
          <w:rFonts w:asciiTheme="minorHAnsi" w:hAnsiTheme="minorHAnsi" w:cstheme="minorHAnsi"/>
          <w:lang w:eastAsia="pt-BR"/>
        </w:rPr>
      </w:pPr>
      <w:r>
        <w:rPr>
          <w:rFonts w:asciiTheme="minorHAnsi" w:hAnsiTheme="minorHAnsi" w:cstheme="minorHAnsi"/>
          <w:lang w:eastAsia="pt-BR"/>
        </w:rPr>
        <w:t xml:space="preserve">Mapeamento 3 – Contempla aulas de substituição (Objetos </w:t>
      </w:r>
      <w:proofErr w:type="spellStart"/>
      <w:r>
        <w:rPr>
          <w:rFonts w:asciiTheme="minorHAnsi" w:hAnsiTheme="minorHAnsi" w:cstheme="minorHAnsi"/>
          <w:lang w:eastAsia="pt-BR"/>
        </w:rPr>
        <w:t>pwc</w:t>
      </w:r>
      <w:proofErr w:type="spellEnd"/>
      <w:r>
        <w:rPr>
          <w:rFonts w:asciiTheme="minorHAnsi" w:hAnsiTheme="minorHAnsi" w:cstheme="minorHAnsi"/>
          <w:lang w:eastAsia="pt-BR"/>
        </w:rPr>
        <w:t xml:space="preserve"> : V_FALTA, COMPOSICAO_TEMPOS e JNR_SELECT_SUB</w:t>
      </w:r>
      <w:r w:rsidR="0096112B">
        <w:rPr>
          <w:rFonts w:asciiTheme="minorHAnsi" w:hAnsiTheme="minorHAnsi" w:cstheme="minorHAnsi"/>
          <w:lang w:eastAsia="pt-BR"/>
        </w:rPr>
        <w:t>)</w:t>
      </w:r>
    </w:p>
    <w:p w:rsidR="0096112B" w:rsidRPr="000054B0" w:rsidRDefault="0096112B" w:rsidP="00086BF7">
      <w:pPr>
        <w:spacing w:before="100" w:beforeAutospacing="1" w:after="100" w:afterAutospacing="1"/>
        <w:ind w:left="360"/>
        <w:rPr>
          <w:rFonts w:asciiTheme="minorHAnsi" w:hAnsiTheme="minorHAnsi" w:cstheme="minorHAnsi"/>
          <w:lang w:eastAsia="pt-BR"/>
        </w:rPr>
      </w:pPr>
      <w:r>
        <w:rPr>
          <w:rFonts w:asciiTheme="minorHAnsi" w:hAnsiTheme="minorHAnsi" w:cstheme="minorHAnsi"/>
          <w:lang w:eastAsia="pt-BR"/>
        </w:rPr>
        <w:t>O objeto UN_DADOS fará a união destes 3 fluxos em apenas 1.</w:t>
      </w:r>
    </w:p>
    <w:p w:rsidR="0098124A" w:rsidRPr="000B1B77" w:rsidRDefault="0098124A" w:rsidP="0098124A">
      <w:pPr>
        <w:spacing w:before="100" w:beforeAutospacing="1" w:after="100" w:afterAutospacing="1"/>
        <w:ind w:left="360"/>
        <w:rPr>
          <w:rFonts w:ascii="Calibri" w:hAnsi="Calibri" w:cs="Calibri"/>
        </w:rPr>
      </w:pPr>
      <w:r w:rsidRPr="000B1B77">
        <w:rPr>
          <w:rFonts w:ascii="Calibri" w:hAnsi="Calibri" w:cs="Calibri"/>
        </w:rPr>
        <w:t xml:space="preserve">Ao realizar a seleção destas </w:t>
      </w:r>
      <w:r w:rsidR="00836230">
        <w:rPr>
          <w:rFonts w:ascii="Calibri" w:hAnsi="Calibri" w:cs="Calibri"/>
        </w:rPr>
        <w:t>faltas</w:t>
      </w:r>
      <w:r w:rsidRPr="000B1B77">
        <w:rPr>
          <w:rFonts w:ascii="Calibri" w:hAnsi="Calibri" w:cs="Calibri"/>
        </w:rPr>
        <w:t xml:space="preserve"> é realizada uma consulta na tabela da REMUNERACAO_DOCENTE através da </w:t>
      </w:r>
      <w:proofErr w:type="spellStart"/>
      <w:r w:rsidRPr="000B1B77">
        <w:rPr>
          <w:rFonts w:ascii="Calibri" w:hAnsi="Calibri" w:cs="Calibri"/>
        </w:rPr>
        <w:t>lookup</w:t>
      </w:r>
      <w:proofErr w:type="spellEnd"/>
      <w:r w:rsidRPr="000B1B77">
        <w:rPr>
          <w:rFonts w:ascii="Calibri" w:hAnsi="Calibri" w:cs="Calibri"/>
        </w:rPr>
        <w:t xml:space="preserve"> </w:t>
      </w:r>
      <w:r w:rsidR="000B1B77" w:rsidRPr="000B1B77">
        <w:rPr>
          <w:rFonts w:ascii="Calibri" w:hAnsi="Calibri" w:cs="Calibri"/>
        </w:rPr>
        <w:t>LKP_VALIDA_REGISTROS</w:t>
      </w:r>
      <w:r w:rsidRPr="000B1B77">
        <w:rPr>
          <w:rFonts w:ascii="Calibri" w:hAnsi="Calibri" w:cs="Calibri"/>
        </w:rPr>
        <w:t xml:space="preserve">, a fim de verificar se trata-se de uma alocação que já existe e poderá ser atualizada ou  se é uma alocação nova e </w:t>
      </w:r>
      <w:r w:rsidR="00556E0D">
        <w:rPr>
          <w:rFonts w:ascii="Calibri" w:hAnsi="Calibri" w:cs="Calibri"/>
        </w:rPr>
        <w:t>será inserida no destino</w:t>
      </w:r>
      <w:r w:rsidRPr="000B1B77">
        <w:rPr>
          <w:rFonts w:ascii="Calibri" w:hAnsi="Calibri" w:cs="Calibri"/>
        </w:rPr>
        <w:t xml:space="preserve">. </w:t>
      </w:r>
    </w:p>
    <w:p w:rsidR="0098124A" w:rsidRPr="000B1B77" w:rsidRDefault="0098124A" w:rsidP="006074F9">
      <w:pPr>
        <w:pStyle w:val="PargrafodaLista"/>
        <w:numPr>
          <w:ilvl w:val="0"/>
          <w:numId w:val="14"/>
        </w:numPr>
        <w:spacing w:before="100" w:beforeAutospacing="1" w:after="100" w:afterAutospacing="1"/>
        <w:rPr>
          <w:rFonts w:ascii="Calibri" w:hAnsi="Calibri" w:cs="Calibri"/>
        </w:rPr>
      </w:pPr>
      <w:r w:rsidRPr="000B1B77">
        <w:rPr>
          <w:rFonts w:ascii="Calibri" w:hAnsi="Calibri" w:cs="Calibri"/>
        </w:rPr>
        <w:t xml:space="preserve">Caso esta </w:t>
      </w:r>
      <w:r w:rsidR="00556E0D">
        <w:rPr>
          <w:rFonts w:ascii="Calibri" w:hAnsi="Calibri" w:cs="Calibri"/>
        </w:rPr>
        <w:t>falta</w:t>
      </w:r>
      <w:r w:rsidRPr="000B1B77">
        <w:rPr>
          <w:rFonts w:ascii="Calibri" w:hAnsi="Calibri" w:cs="Calibri"/>
        </w:rPr>
        <w:t xml:space="preserve"> já existe no destino, </w:t>
      </w:r>
      <w:r w:rsidR="00556E0D">
        <w:rPr>
          <w:rFonts w:ascii="Calibri" w:hAnsi="Calibri" w:cs="Calibri"/>
        </w:rPr>
        <w:t xml:space="preserve">deverá apenas </w:t>
      </w:r>
      <w:r w:rsidRPr="000B1B77">
        <w:rPr>
          <w:rFonts w:ascii="Calibri" w:hAnsi="Calibri" w:cs="Calibri"/>
        </w:rPr>
        <w:t xml:space="preserve">atualizar as </w:t>
      </w:r>
      <w:r w:rsidR="00556E0D">
        <w:rPr>
          <w:rFonts w:ascii="Calibri" w:hAnsi="Calibri" w:cs="Calibri"/>
        </w:rPr>
        <w:t>dados da falta</w:t>
      </w:r>
      <w:r w:rsidRPr="000B1B77">
        <w:rPr>
          <w:rFonts w:ascii="Calibri" w:hAnsi="Calibri" w:cs="Calibri"/>
        </w:rPr>
        <w:t xml:space="preserve"> no destino com os novos valores recebidos e atualizar</w:t>
      </w:r>
      <w:r w:rsidR="00556E0D">
        <w:rPr>
          <w:rFonts w:ascii="Calibri" w:hAnsi="Calibri" w:cs="Calibri"/>
        </w:rPr>
        <w:t xml:space="preserve"> </w:t>
      </w:r>
      <w:r w:rsidRPr="000B1B77">
        <w:rPr>
          <w:rFonts w:ascii="Calibri" w:hAnsi="Calibri" w:cs="Calibri"/>
        </w:rPr>
        <w:t>o IND_APTO_PAGAMENTO = 1.</w:t>
      </w:r>
    </w:p>
    <w:p w:rsidR="0098124A" w:rsidRPr="000B1B77" w:rsidRDefault="0098124A" w:rsidP="006074F9">
      <w:pPr>
        <w:pStyle w:val="PargrafodaLista"/>
        <w:numPr>
          <w:ilvl w:val="0"/>
          <w:numId w:val="14"/>
        </w:numPr>
        <w:spacing w:before="100" w:beforeAutospacing="1" w:after="100" w:afterAutospacing="1"/>
        <w:rPr>
          <w:rFonts w:ascii="Calibri" w:hAnsi="Calibri" w:cs="Calibri"/>
        </w:rPr>
      </w:pPr>
      <w:r w:rsidRPr="000B1B77">
        <w:rPr>
          <w:rFonts w:ascii="Calibri" w:hAnsi="Calibri" w:cs="Calibri"/>
        </w:rPr>
        <w:t xml:space="preserve">Caso se tratar de uma nova </w:t>
      </w:r>
      <w:r w:rsidR="0068692C">
        <w:rPr>
          <w:rFonts w:ascii="Calibri" w:hAnsi="Calibri" w:cs="Calibri"/>
        </w:rPr>
        <w:t>falta</w:t>
      </w:r>
      <w:r w:rsidRPr="000B1B77">
        <w:rPr>
          <w:rFonts w:ascii="Calibri" w:hAnsi="Calibri" w:cs="Calibri"/>
        </w:rPr>
        <w:t>, deveremos inserir os dados da mesma na REMUNERACAO_DOCENTE com IND_APTO_PAGAMENTO = 1.</w:t>
      </w:r>
    </w:p>
    <w:p w:rsidR="0098124A" w:rsidRDefault="0098124A" w:rsidP="0098124A">
      <w:pPr>
        <w:spacing w:before="100" w:beforeAutospacing="1" w:after="100" w:afterAutospacing="1"/>
        <w:rPr>
          <w:rFonts w:ascii="Calibri" w:hAnsi="Calibri" w:cs="Calibri"/>
        </w:rPr>
      </w:pPr>
      <w:r w:rsidRPr="000B1B77">
        <w:rPr>
          <w:rFonts w:ascii="Calibri" w:hAnsi="Calibri" w:cs="Calibri"/>
        </w:rPr>
        <w:t xml:space="preserve">   O </w:t>
      </w:r>
      <w:proofErr w:type="spellStart"/>
      <w:r w:rsidRPr="000B1B77">
        <w:rPr>
          <w:rFonts w:ascii="Calibri" w:hAnsi="Calibri" w:cs="Calibri"/>
        </w:rPr>
        <w:t>router</w:t>
      </w:r>
      <w:proofErr w:type="spellEnd"/>
      <w:r w:rsidRPr="000B1B77">
        <w:rPr>
          <w:rFonts w:ascii="Calibri" w:hAnsi="Calibri" w:cs="Calibri"/>
        </w:rPr>
        <w:t xml:space="preserve"> </w:t>
      </w:r>
      <w:r w:rsidR="000B1B77" w:rsidRPr="000B1B77">
        <w:rPr>
          <w:rFonts w:ascii="Calibri" w:hAnsi="Calibri" w:cs="Calibri"/>
        </w:rPr>
        <w:t>RTR_INDICACAO</w:t>
      </w:r>
      <w:r w:rsidRPr="000B1B77">
        <w:rPr>
          <w:rFonts w:ascii="Calibri" w:hAnsi="Calibri" w:cs="Calibri"/>
        </w:rPr>
        <w:t xml:space="preserve"> será </w:t>
      </w:r>
      <w:r w:rsidRPr="00133B4C">
        <w:rPr>
          <w:rFonts w:ascii="Calibri" w:hAnsi="Calibri" w:cs="Calibri"/>
        </w:rPr>
        <w:t xml:space="preserve">utilizado para separar os fluxos </w:t>
      </w:r>
      <w:r>
        <w:rPr>
          <w:rFonts w:ascii="Calibri" w:hAnsi="Calibri" w:cs="Calibri"/>
        </w:rPr>
        <w:t>entre</w:t>
      </w:r>
      <w:r w:rsidRPr="00133B4C">
        <w:rPr>
          <w:rFonts w:ascii="Calibri" w:hAnsi="Calibri" w:cs="Calibri"/>
        </w:rPr>
        <w:t xml:space="preserve"> </w:t>
      </w:r>
      <w:r w:rsidR="0068692C">
        <w:rPr>
          <w:rFonts w:ascii="Calibri" w:hAnsi="Calibri" w:cs="Calibri"/>
        </w:rPr>
        <w:t>faltas</w:t>
      </w:r>
      <w:r w:rsidRPr="00133B4C">
        <w:rPr>
          <w:rFonts w:ascii="Calibri" w:hAnsi="Calibri" w:cs="Calibri"/>
        </w:rPr>
        <w:t xml:space="preserve"> nova</w:t>
      </w:r>
      <w:r w:rsidR="0068692C">
        <w:rPr>
          <w:rFonts w:ascii="Calibri" w:hAnsi="Calibri" w:cs="Calibri"/>
        </w:rPr>
        <w:t>s</w:t>
      </w:r>
      <w:r w:rsidRPr="00133B4C">
        <w:rPr>
          <w:rFonts w:ascii="Calibri" w:hAnsi="Calibri" w:cs="Calibri"/>
        </w:rPr>
        <w:t xml:space="preserve"> </w:t>
      </w:r>
      <w:r>
        <w:rPr>
          <w:rFonts w:ascii="Calibri" w:hAnsi="Calibri" w:cs="Calibri"/>
        </w:rPr>
        <w:t>e quem será</w:t>
      </w:r>
      <w:r w:rsidRPr="00133B4C">
        <w:rPr>
          <w:rFonts w:ascii="Calibri" w:hAnsi="Calibri" w:cs="Calibri"/>
        </w:rPr>
        <w:t xml:space="preserve"> uma atualização.</w:t>
      </w:r>
      <w:r>
        <w:rPr>
          <w:rFonts w:ascii="Calibri" w:hAnsi="Calibri" w:cs="Calibri"/>
        </w:rPr>
        <w:t xml:space="preserve">. </w:t>
      </w:r>
    </w:p>
    <w:p w:rsidR="0098124A" w:rsidRPr="0098124A" w:rsidRDefault="0098124A" w:rsidP="0098124A">
      <w:pPr>
        <w:spacing w:before="100" w:beforeAutospacing="1" w:after="100" w:afterAutospacing="1"/>
        <w:rPr>
          <w:rFonts w:ascii="Calibri" w:hAnsi="Calibri" w:cs="Calibri"/>
        </w:rPr>
      </w:pPr>
    </w:p>
    <w:p w:rsidR="0098124A" w:rsidRDefault="0098124A" w:rsidP="0098124A">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Relação das tabelas/arquivos de origem e de destino por mapas.</w:t>
      </w:r>
    </w:p>
    <w:p w:rsidR="0098124A" w:rsidRPr="00FA296E" w:rsidRDefault="0098124A" w:rsidP="0098124A">
      <w:pPr>
        <w:spacing w:before="100" w:beforeAutospacing="1" w:after="100" w:afterAutospacing="1"/>
        <w:ind w:left="360"/>
        <w:rPr>
          <w:b/>
          <w:sz w:val="24"/>
          <w:szCs w:val="24"/>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98124A" w:rsidRPr="003F639E" w:rsidTr="00BB51AF">
        <w:trPr>
          <w:trHeight w:val="330"/>
        </w:trPr>
        <w:tc>
          <w:tcPr>
            <w:tcW w:w="2410" w:type="dxa"/>
            <w:shd w:val="clear" w:color="auto" w:fill="333399"/>
          </w:tcPr>
          <w:p w:rsidR="0098124A" w:rsidRPr="003F639E" w:rsidRDefault="0098124A" w:rsidP="00BB51AF">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98124A" w:rsidRPr="003F639E" w:rsidRDefault="0098124A" w:rsidP="00BB51AF">
            <w:pPr>
              <w:spacing w:before="56" w:after="113"/>
              <w:ind w:left="360"/>
            </w:pPr>
            <w:r w:rsidRPr="003F639E">
              <w:rPr>
                <w:rFonts w:ascii="Calibri" w:hAnsi="Calibri" w:cs="Calibri"/>
                <w:b/>
                <w:bCs/>
                <w:color w:val="FFFFFF"/>
              </w:rPr>
              <w:t>Fontes</w:t>
            </w:r>
          </w:p>
        </w:tc>
        <w:tc>
          <w:tcPr>
            <w:tcW w:w="2976" w:type="dxa"/>
            <w:shd w:val="clear" w:color="auto" w:fill="333399"/>
          </w:tcPr>
          <w:p w:rsidR="0098124A" w:rsidRPr="003F639E" w:rsidRDefault="0098124A" w:rsidP="00BB51AF">
            <w:pPr>
              <w:spacing w:before="56" w:after="113"/>
              <w:ind w:left="360"/>
            </w:pPr>
            <w:r w:rsidRPr="003F639E">
              <w:rPr>
                <w:rFonts w:ascii="Calibri" w:hAnsi="Calibri" w:cs="Calibri"/>
                <w:b/>
                <w:bCs/>
                <w:color w:val="FFFFFF"/>
              </w:rPr>
              <w:t>Destinos</w:t>
            </w:r>
          </w:p>
        </w:tc>
      </w:tr>
      <w:tr w:rsidR="0098124A" w:rsidRPr="003F639E" w:rsidTr="00BB51AF">
        <w:trPr>
          <w:trHeight w:val="510"/>
        </w:trPr>
        <w:tc>
          <w:tcPr>
            <w:tcW w:w="2410" w:type="dxa"/>
            <w:shd w:val="clear" w:color="auto" w:fill="CCCCFF"/>
          </w:tcPr>
          <w:p w:rsidR="0098124A" w:rsidRPr="003F639E" w:rsidRDefault="0098124A" w:rsidP="00B55049">
            <w:pPr>
              <w:spacing w:before="56" w:after="113"/>
              <w:ind w:left="360"/>
            </w:pPr>
            <w:proofErr w:type="spellStart"/>
            <w:r>
              <w:rPr>
                <w:rFonts w:ascii="Calibri" w:hAnsi="Calibri" w:cs="Calibri"/>
                <w:color w:val="000000"/>
              </w:rPr>
              <w:t>m_carga_</w:t>
            </w:r>
            <w:r w:rsidR="00681F09">
              <w:rPr>
                <w:rFonts w:ascii="Calibri" w:hAnsi="Calibri" w:cs="Calibri"/>
                <w:color w:val="000000"/>
              </w:rPr>
              <w:t>faltas</w:t>
            </w:r>
            <w:r>
              <w:rPr>
                <w:rFonts w:ascii="Calibri" w:hAnsi="Calibri" w:cs="Calibri"/>
                <w:color w:val="000000"/>
              </w:rPr>
              <w:t>_</w:t>
            </w:r>
            <w:r w:rsidR="00B55049">
              <w:rPr>
                <w:rFonts w:ascii="Calibri" w:hAnsi="Calibri" w:cs="Calibri"/>
                <w:color w:val="000000"/>
              </w:rPr>
              <w:t>remuneracao_docente</w:t>
            </w:r>
            <w:proofErr w:type="spellEnd"/>
          </w:p>
        </w:tc>
        <w:tc>
          <w:tcPr>
            <w:tcW w:w="3119" w:type="dxa"/>
            <w:shd w:val="clear" w:color="auto" w:fill="CCCCFF"/>
          </w:tcPr>
          <w:p w:rsidR="00B55049" w:rsidRPr="00B55049" w:rsidRDefault="0098124A" w:rsidP="00B55049">
            <w:pPr>
              <w:spacing w:before="56" w:after="113"/>
              <w:ind w:left="360"/>
              <w:rPr>
                <w:rFonts w:ascii="Calibri" w:hAnsi="Calibri" w:cs="Calibri"/>
                <w:color w:val="000000"/>
              </w:rPr>
            </w:pPr>
            <w:r>
              <w:rPr>
                <w:rFonts w:ascii="Calibri" w:hAnsi="Calibri" w:cs="Calibri"/>
                <w:color w:val="000000"/>
              </w:rPr>
              <w:t xml:space="preserve">Tabelas </w:t>
            </w:r>
            <w:r w:rsidRPr="00AE40C5">
              <w:rPr>
                <w:rFonts w:ascii="Calibri" w:hAnsi="Calibri" w:cs="Calibri"/>
                <w:color w:val="000000"/>
              </w:rPr>
              <w:t>V_</w:t>
            </w:r>
            <w:r w:rsidR="00B55049">
              <w:rPr>
                <w:rFonts w:ascii="Calibri" w:hAnsi="Calibri" w:cs="Calibri"/>
                <w:color w:val="000000"/>
              </w:rPr>
              <w:t>FALTA</w:t>
            </w:r>
            <w:r w:rsidRPr="00AE40C5">
              <w:rPr>
                <w:rFonts w:ascii="Calibri" w:hAnsi="Calibri" w:cs="Calibri"/>
                <w:color w:val="000000"/>
              </w:rPr>
              <w:t>; COMPOSICAO_TEMPOS</w:t>
            </w:r>
            <w:r w:rsidR="00B55049">
              <w:rPr>
                <w:rFonts w:ascii="Calibri" w:hAnsi="Calibri" w:cs="Calibri"/>
                <w:color w:val="000000"/>
              </w:rPr>
              <w:t>; V_SOLICITACAO_AULA</w:t>
            </w:r>
          </w:p>
        </w:tc>
        <w:tc>
          <w:tcPr>
            <w:tcW w:w="2976" w:type="dxa"/>
            <w:shd w:val="clear" w:color="auto" w:fill="CCCCFF"/>
          </w:tcPr>
          <w:p w:rsidR="0098124A" w:rsidRPr="003F639E" w:rsidRDefault="0098124A" w:rsidP="00681F09">
            <w:pPr>
              <w:spacing w:before="56" w:after="113"/>
              <w:ind w:left="360"/>
            </w:pPr>
            <w:r>
              <w:rPr>
                <w:rFonts w:ascii="Calibri" w:hAnsi="Calibri" w:cs="Calibri"/>
                <w:color w:val="000000"/>
              </w:rPr>
              <w:t xml:space="preserve"> Tabela </w:t>
            </w:r>
            <w:r w:rsidR="00681F09">
              <w:rPr>
                <w:rFonts w:ascii="Calibri" w:hAnsi="Calibri" w:cs="Calibri"/>
                <w:color w:val="000000"/>
              </w:rPr>
              <w:t>REMUNERACAO_DOCENTE</w:t>
            </w:r>
          </w:p>
        </w:tc>
      </w:tr>
    </w:tbl>
    <w:p w:rsidR="0098124A" w:rsidRDefault="0098124A" w:rsidP="0098124A">
      <w:pPr>
        <w:spacing w:before="56" w:after="113"/>
        <w:ind w:left="360"/>
      </w:pPr>
    </w:p>
    <w:p w:rsidR="0098124A" w:rsidRPr="00FA296E" w:rsidRDefault="0098124A" w:rsidP="0098124A">
      <w:pPr>
        <w:spacing w:before="56" w:after="113"/>
        <w:ind w:left="360"/>
        <w:rPr>
          <w:rFonts w:asciiTheme="minorHAnsi" w:hAnsiTheme="minorHAnsi"/>
          <w:b/>
          <w:sz w:val="24"/>
          <w:szCs w:val="24"/>
        </w:rPr>
      </w:pPr>
      <w:r w:rsidRPr="00FA296E">
        <w:rPr>
          <w:rFonts w:asciiTheme="minorHAnsi" w:hAnsiTheme="minorHAnsi"/>
          <w:b/>
          <w:sz w:val="24"/>
          <w:szCs w:val="24"/>
        </w:rPr>
        <w:t>Layout das tabelas de origem e destino.</w:t>
      </w:r>
    </w:p>
    <w:p w:rsidR="0098124A" w:rsidRDefault="0098124A" w:rsidP="0098124A">
      <w:pPr>
        <w:spacing w:before="56" w:after="113"/>
        <w:rPr>
          <w:color w:val="FF0000"/>
          <w:sz w:val="44"/>
          <w:szCs w:val="44"/>
        </w:rPr>
      </w:pPr>
      <w:r>
        <w:rPr>
          <w:color w:val="FF0000"/>
          <w:sz w:val="44"/>
          <w:szCs w:val="44"/>
        </w:rPr>
        <w:tab/>
      </w:r>
      <w:r w:rsidR="00337668" w:rsidRPr="00590FE8">
        <w:rPr>
          <w:color w:val="FF0000"/>
          <w:sz w:val="44"/>
          <w:szCs w:val="44"/>
        </w:rPr>
        <w:object w:dxaOrig="1551" w:dyaOrig="1004">
          <v:shape id="_x0000_i1034" type="#_x0000_t75" style="width:77.25pt;height:50.25pt" o:ole="">
            <v:imagedata r:id="rId33" o:title=""/>
          </v:shape>
          <o:OLEObject Type="Embed" ProgID="Excel.Sheet.12" ShapeID="_x0000_i1034" DrawAspect="Icon" ObjectID="_1417441496" r:id="rId34"/>
        </w:object>
      </w:r>
    </w:p>
    <w:p w:rsidR="0098124A" w:rsidRPr="009012DF" w:rsidRDefault="0098124A" w:rsidP="0098124A">
      <w:pPr>
        <w:spacing w:before="56" w:after="113"/>
        <w:ind w:left="360"/>
        <w:rPr>
          <w:rFonts w:asciiTheme="minorHAnsi" w:hAnsiTheme="minorHAnsi"/>
          <w:b/>
        </w:rPr>
      </w:pPr>
      <w:r w:rsidRPr="009012DF">
        <w:rPr>
          <w:rFonts w:asciiTheme="minorHAnsi" w:hAnsiTheme="minorHAnsi"/>
          <w:b/>
        </w:rPr>
        <w:t>Mapeamento de Origem e destino encontra-se na item 5 deste documento.</w:t>
      </w:r>
    </w:p>
    <w:p w:rsidR="0098124A" w:rsidRDefault="0098124A" w:rsidP="0098124A">
      <w:pPr>
        <w:spacing w:before="56" w:after="113"/>
      </w:pPr>
    </w:p>
    <w:p w:rsidR="0098124A" w:rsidRDefault="0098124A" w:rsidP="0098124A">
      <w:pPr>
        <w:spacing w:before="56" w:after="113"/>
      </w:pPr>
    </w:p>
    <w:p w:rsidR="0098124A" w:rsidRPr="00FA296E" w:rsidRDefault="0098124A" w:rsidP="0098124A">
      <w:pPr>
        <w:spacing w:before="56" w:after="113"/>
        <w:ind w:left="360"/>
        <w:rPr>
          <w:rFonts w:asciiTheme="minorHAnsi" w:hAnsiTheme="minorHAnsi"/>
          <w:b/>
          <w:sz w:val="24"/>
          <w:szCs w:val="24"/>
        </w:rPr>
      </w:pPr>
      <w:r w:rsidRPr="00FA296E">
        <w:rPr>
          <w:rFonts w:asciiTheme="minorHAnsi" w:hAnsiTheme="minorHAnsi"/>
          <w:b/>
          <w:sz w:val="24"/>
          <w:szCs w:val="24"/>
        </w:rPr>
        <w:t xml:space="preserve">Regras de </w:t>
      </w:r>
      <w:proofErr w:type="spellStart"/>
      <w:r w:rsidRPr="00FA296E">
        <w:rPr>
          <w:rFonts w:asciiTheme="minorHAnsi" w:hAnsiTheme="minorHAnsi"/>
          <w:b/>
          <w:sz w:val="24"/>
          <w:szCs w:val="24"/>
        </w:rPr>
        <w:t>join</w:t>
      </w:r>
      <w:proofErr w:type="spellEnd"/>
      <w:r w:rsidRPr="00FA296E">
        <w:rPr>
          <w:rFonts w:asciiTheme="minorHAnsi" w:hAnsiTheme="minorHAnsi"/>
          <w:b/>
          <w:sz w:val="24"/>
          <w:szCs w:val="24"/>
        </w:rPr>
        <w:t xml:space="preserve"> entre as tabelas</w:t>
      </w:r>
      <w:r>
        <w:rPr>
          <w:rFonts w:asciiTheme="minorHAnsi" w:hAnsiTheme="minorHAnsi"/>
          <w:b/>
          <w:sz w:val="24"/>
          <w:szCs w:val="24"/>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98124A" w:rsidRPr="003F639E" w:rsidTr="00BB51AF">
        <w:trPr>
          <w:trHeight w:val="548"/>
        </w:trPr>
        <w:tc>
          <w:tcPr>
            <w:tcW w:w="2126" w:type="dxa"/>
            <w:shd w:val="clear" w:color="auto" w:fill="333399"/>
          </w:tcPr>
          <w:p w:rsidR="0098124A" w:rsidRPr="003F639E" w:rsidRDefault="0098124A" w:rsidP="00BB51AF">
            <w:pPr>
              <w:tabs>
                <w:tab w:val="right" w:pos="2350"/>
              </w:tabs>
              <w:spacing w:before="56" w:after="113"/>
              <w:jc w:val="both"/>
              <w:rPr>
                <w:rFonts w:ascii="Calibri" w:hAnsi="Calibri" w:cs="Calibri"/>
                <w:b/>
                <w:bCs/>
                <w:color w:val="FFFFFF"/>
              </w:rPr>
            </w:pPr>
            <w:r w:rsidRPr="00325F64">
              <w:rPr>
                <w:rFonts w:asciiTheme="minorHAnsi" w:hAnsiTheme="minorHAnsi"/>
                <w:color w:val="FFFFFF" w:themeColor="background1"/>
              </w:rPr>
              <w:t>Nome da tabela - Master</w:t>
            </w:r>
          </w:p>
        </w:tc>
        <w:tc>
          <w:tcPr>
            <w:tcW w:w="2552" w:type="dxa"/>
            <w:shd w:val="clear" w:color="auto" w:fill="333399"/>
          </w:tcPr>
          <w:p w:rsidR="0098124A" w:rsidRPr="003F639E" w:rsidRDefault="0098124A" w:rsidP="00BB51AF">
            <w:pPr>
              <w:tabs>
                <w:tab w:val="right" w:pos="2350"/>
              </w:tabs>
              <w:spacing w:before="56" w:after="113"/>
              <w:ind w:left="360"/>
              <w:jc w:val="both"/>
            </w:pPr>
            <w:r w:rsidRPr="00325F64">
              <w:rPr>
                <w:rFonts w:asciiTheme="minorHAnsi" w:hAnsiTheme="minorHAnsi"/>
                <w:color w:val="FFFFFF" w:themeColor="background1"/>
              </w:rPr>
              <w:t>Nome do campo - Master</w:t>
            </w:r>
            <w:r>
              <w:rPr>
                <w:rFonts w:ascii="Calibri" w:hAnsi="Calibri" w:cs="Calibri"/>
                <w:b/>
                <w:bCs/>
                <w:color w:val="FFFFFF"/>
              </w:rPr>
              <w:tab/>
            </w:r>
          </w:p>
        </w:tc>
        <w:tc>
          <w:tcPr>
            <w:tcW w:w="1418" w:type="dxa"/>
            <w:shd w:val="clear" w:color="auto" w:fill="333399"/>
          </w:tcPr>
          <w:p w:rsidR="0098124A" w:rsidRPr="003F639E" w:rsidRDefault="0098124A" w:rsidP="00BB51AF">
            <w:pPr>
              <w:spacing w:before="56" w:after="113"/>
              <w:ind w:left="360"/>
              <w:jc w:val="both"/>
            </w:pPr>
            <w:r w:rsidRPr="00325F64">
              <w:rPr>
                <w:rFonts w:asciiTheme="minorHAnsi" w:hAnsiTheme="minorHAnsi"/>
                <w:color w:val="FFFFFF" w:themeColor="background1"/>
              </w:rPr>
              <w:t xml:space="preserve">Tipo de </w:t>
            </w:r>
            <w:proofErr w:type="spellStart"/>
            <w:r w:rsidRPr="00325F64">
              <w:rPr>
                <w:rFonts w:asciiTheme="minorHAnsi" w:hAnsiTheme="minorHAnsi"/>
                <w:color w:val="FFFFFF" w:themeColor="background1"/>
              </w:rPr>
              <w:t>Join</w:t>
            </w:r>
            <w:proofErr w:type="spellEnd"/>
          </w:p>
        </w:tc>
        <w:tc>
          <w:tcPr>
            <w:tcW w:w="2409" w:type="dxa"/>
            <w:shd w:val="clear" w:color="auto" w:fill="333399"/>
          </w:tcPr>
          <w:p w:rsidR="0098124A" w:rsidRPr="00325F64" w:rsidRDefault="0098124A" w:rsidP="00BB51AF">
            <w:pPr>
              <w:spacing w:before="56" w:after="113"/>
              <w:ind w:left="360"/>
              <w:jc w:val="both"/>
              <w:rPr>
                <w:rFonts w:asciiTheme="minorHAnsi" w:hAnsiTheme="minorHAnsi"/>
                <w:color w:val="FFFFFF" w:themeColor="background1"/>
              </w:rPr>
            </w:pPr>
            <w:r w:rsidRPr="00325F64">
              <w:rPr>
                <w:rFonts w:asciiTheme="minorHAnsi" w:hAnsiTheme="minorHAnsi"/>
                <w:color w:val="FFFFFF" w:themeColor="background1"/>
              </w:rPr>
              <w:t xml:space="preserve">Nome da tabela - </w:t>
            </w:r>
            <w:proofErr w:type="spellStart"/>
            <w:r w:rsidRPr="00325F64">
              <w:rPr>
                <w:rFonts w:asciiTheme="minorHAnsi" w:hAnsiTheme="minorHAnsi"/>
                <w:color w:val="FFFFFF" w:themeColor="background1"/>
              </w:rPr>
              <w:t>Detail</w:t>
            </w:r>
            <w:proofErr w:type="spellEnd"/>
          </w:p>
        </w:tc>
        <w:tc>
          <w:tcPr>
            <w:tcW w:w="2410" w:type="dxa"/>
            <w:shd w:val="clear" w:color="auto" w:fill="333399"/>
          </w:tcPr>
          <w:p w:rsidR="0098124A" w:rsidRPr="003F639E" w:rsidRDefault="0098124A" w:rsidP="00BB51AF">
            <w:pPr>
              <w:spacing w:before="56" w:after="113"/>
              <w:ind w:left="360"/>
              <w:jc w:val="both"/>
            </w:pPr>
            <w:r w:rsidRPr="00325F64">
              <w:rPr>
                <w:rFonts w:asciiTheme="minorHAnsi" w:hAnsiTheme="minorHAnsi"/>
                <w:color w:val="FFFFFF" w:themeColor="background1"/>
              </w:rPr>
              <w:t xml:space="preserve">Nome do campo - </w:t>
            </w:r>
            <w:proofErr w:type="spellStart"/>
            <w:r w:rsidRPr="00325F64">
              <w:rPr>
                <w:rFonts w:asciiTheme="minorHAnsi" w:hAnsiTheme="minorHAnsi"/>
                <w:color w:val="FFFFFF" w:themeColor="background1"/>
              </w:rPr>
              <w:t>Detail</w:t>
            </w:r>
            <w:proofErr w:type="spellEnd"/>
          </w:p>
        </w:tc>
      </w:tr>
      <w:tr w:rsidR="0098124A" w:rsidRPr="003F639E" w:rsidTr="00BB51AF">
        <w:trPr>
          <w:trHeight w:val="582"/>
        </w:trPr>
        <w:tc>
          <w:tcPr>
            <w:tcW w:w="2126" w:type="dxa"/>
            <w:shd w:val="clear" w:color="auto" w:fill="CCCCFF"/>
          </w:tcPr>
          <w:p w:rsidR="0098124A" w:rsidRPr="003A44C1" w:rsidRDefault="00337668" w:rsidP="00BB51AF">
            <w:pPr>
              <w:spacing w:before="56" w:after="113"/>
              <w:jc w:val="right"/>
              <w:rPr>
                <w:rFonts w:ascii="Calibri" w:hAnsi="Calibri" w:cs="Calibri"/>
                <w:color w:val="000000"/>
                <w:sz w:val="18"/>
                <w:szCs w:val="18"/>
              </w:rPr>
            </w:pPr>
            <w:r w:rsidRPr="00337668">
              <w:rPr>
                <w:rFonts w:ascii="Calibri" w:hAnsi="Calibri" w:cs="Calibri"/>
                <w:color w:val="000000"/>
                <w:sz w:val="18"/>
                <w:szCs w:val="18"/>
              </w:rPr>
              <w:t>V_FALTA</w:t>
            </w:r>
          </w:p>
        </w:tc>
        <w:tc>
          <w:tcPr>
            <w:tcW w:w="2552" w:type="dxa"/>
            <w:shd w:val="clear" w:color="auto" w:fill="CCCCFF"/>
          </w:tcPr>
          <w:p w:rsidR="0098124A" w:rsidRPr="003A44C1" w:rsidRDefault="00337668" w:rsidP="00BB51AF">
            <w:pPr>
              <w:spacing w:before="56" w:after="113"/>
              <w:ind w:left="360"/>
              <w:jc w:val="right"/>
              <w:rPr>
                <w:rFonts w:ascii="Calibri" w:hAnsi="Calibri" w:cs="Calibri"/>
                <w:color w:val="000000"/>
                <w:sz w:val="18"/>
                <w:szCs w:val="18"/>
              </w:rPr>
            </w:pPr>
            <w:r w:rsidRPr="00337668">
              <w:rPr>
                <w:rFonts w:ascii="Calibri" w:hAnsi="Calibri" w:cs="Calibri"/>
                <w:color w:val="000000"/>
                <w:sz w:val="18"/>
                <w:szCs w:val="18"/>
              </w:rPr>
              <w:t>NUM_SEQ_DURACAO</w:t>
            </w:r>
          </w:p>
        </w:tc>
        <w:tc>
          <w:tcPr>
            <w:tcW w:w="1418"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NUM_SEQ_DURACAO</w:t>
            </w:r>
          </w:p>
        </w:tc>
      </w:tr>
      <w:tr w:rsidR="00337668" w:rsidRPr="003F639E" w:rsidTr="00BB51AF">
        <w:trPr>
          <w:trHeight w:val="582"/>
        </w:trPr>
        <w:tc>
          <w:tcPr>
            <w:tcW w:w="2126" w:type="dxa"/>
            <w:shd w:val="clear" w:color="auto" w:fill="auto"/>
          </w:tcPr>
          <w:p w:rsidR="00337668" w:rsidRPr="003A44C1" w:rsidRDefault="00337668" w:rsidP="00086BF7">
            <w:pPr>
              <w:spacing w:before="56" w:after="113"/>
              <w:jc w:val="right"/>
              <w:rPr>
                <w:rFonts w:ascii="Calibri" w:hAnsi="Calibri" w:cs="Calibri"/>
                <w:color w:val="000000"/>
                <w:sz w:val="18"/>
                <w:szCs w:val="18"/>
              </w:rPr>
            </w:pPr>
            <w:r w:rsidRPr="00337668">
              <w:rPr>
                <w:rFonts w:ascii="Calibri" w:hAnsi="Calibri" w:cs="Calibri"/>
                <w:color w:val="000000"/>
                <w:sz w:val="18"/>
                <w:szCs w:val="18"/>
              </w:rPr>
              <w:t>V_FALTA</w:t>
            </w:r>
          </w:p>
        </w:tc>
        <w:tc>
          <w:tcPr>
            <w:tcW w:w="2552" w:type="dxa"/>
            <w:shd w:val="clear" w:color="auto" w:fill="auto"/>
          </w:tcPr>
          <w:p w:rsidR="00337668" w:rsidRPr="003A44C1" w:rsidRDefault="00337668" w:rsidP="00BB51AF">
            <w:pPr>
              <w:spacing w:before="56" w:after="113"/>
              <w:ind w:left="360"/>
              <w:jc w:val="right"/>
              <w:rPr>
                <w:rFonts w:ascii="Calibri" w:hAnsi="Calibri" w:cs="Calibri"/>
                <w:color w:val="000000"/>
                <w:sz w:val="18"/>
                <w:szCs w:val="18"/>
              </w:rPr>
            </w:pPr>
            <w:r w:rsidRPr="00337668">
              <w:rPr>
                <w:rFonts w:ascii="Calibri" w:hAnsi="Calibri" w:cs="Calibri"/>
                <w:color w:val="000000"/>
                <w:sz w:val="18"/>
                <w:szCs w:val="18"/>
              </w:rPr>
              <w:t>NUM_SEQ_TEMPO</w:t>
            </w:r>
          </w:p>
        </w:tc>
        <w:tc>
          <w:tcPr>
            <w:tcW w:w="1418" w:type="dxa"/>
            <w:shd w:val="clear" w:color="auto" w:fill="auto"/>
          </w:tcPr>
          <w:p w:rsidR="00337668" w:rsidRPr="003A44C1" w:rsidRDefault="00337668"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337668" w:rsidRPr="003A44C1" w:rsidRDefault="00337668"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auto"/>
          </w:tcPr>
          <w:p w:rsidR="00337668" w:rsidRPr="003A44C1" w:rsidRDefault="00337668"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NUM_SEQ_TEMPO</w:t>
            </w:r>
          </w:p>
        </w:tc>
      </w:tr>
      <w:tr w:rsidR="00337668" w:rsidRPr="003F639E" w:rsidTr="00BB51AF">
        <w:trPr>
          <w:trHeight w:val="582"/>
        </w:trPr>
        <w:tc>
          <w:tcPr>
            <w:tcW w:w="2126" w:type="dxa"/>
            <w:shd w:val="clear" w:color="auto" w:fill="CCCCFF"/>
          </w:tcPr>
          <w:p w:rsidR="00337668" w:rsidRPr="003A44C1" w:rsidRDefault="00337668" w:rsidP="00086BF7">
            <w:pPr>
              <w:spacing w:before="56" w:after="113"/>
              <w:jc w:val="right"/>
              <w:rPr>
                <w:rFonts w:ascii="Calibri" w:hAnsi="Calibri" w:cs="Calibri"/>
                <w:color w:val="000000"/>
                <w:sz w:val="18"/>
                <w:szCs w:val="18"/>
              </w:rPr>
            </w:pPr>
            <w:r w:rsidRPr="00337668">
              <w:rPr>
                <w:rFonts w:ascii="Calibri" w:hAnsi="Calibri" w:cs="Calibri"/>
                <w:color w:val="000000"/>
                <w:sz w:val="18"/>
                <w:szCs w:val="18"/>
              </w:rPr>
              <w:t>V_FALTA</w:t>
            </w:r>
          </w:p>
        </w:tc>
        <w:tc>
          <w:tcPr>
            <w:tcW w:w="2552" w:type="dxa"/>
            <w:shd w:val="clear" w:color="auto" w:fill="CCCCFF"/>
          </w:tcPr>
          <w:p w:rsidR="00337668" w:rsidRPr="003A44C1" w:rsidRDefault="00337668"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NUM_SEQ_COMPOSICAO</w:t>
            </w:r>
          </w:p>
        </w:tc>
        <w:tc>
          <w:tcPr>
            <w:tcW w:w="1418" w:type="dxa"/>
            <w:shd w:val="clear" w:color="auto" w:fill="CCCCFF"/>
          </w:tcPr>
          <w:p w:rsidR="00337668" w:rsidRPr="003A44C1" w:rsidRDefault="00337668"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337668" w:rsidRPr="003A44C1" w:rsidRDefault="00337668"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337668" w:rsidRPr="003A44C1" w:rsidRDefault="00337668"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NUM_SEQ_COMPOSICAO</w:t>
            </w:r>
          </w:p>
        </w:tc>
      </w:tr>
      <w:tr w:rsidR="00337668" w:rsidRPr="003F639E" w:rsidTr="00BB51AF">
        <w:trPr>
          <w:trHeight w:val="582"/>
        </w:trPr>
        <w:tc>
          <w:tcPr>
            <w:tcW w:w="2126" w:type="dxa"/>
            <w:shd w:val="clear" w:color="auto" w:fill="auto"/>
          </w:tcPr>
          <w:p w:rsidR="00337668" w:rsidRPr="003A44C1" w:rsidRDefault="00337668" w:rsidP="00086BF7">
            <w:pPr>
              <w:spacing w:before="56" w:after="113"/>
              <w:jc w:val="right"/>
              <w:rPr>
                <w:rFonts w:ascii="Calibri" w:hAnsi="Calibri" w:cs="Calibri"/>
                <w:color w:val="000000"/>
                <w:sz w:val="18"/>
                <w:szCs w:val="18"/>
              </w:rPr>
            </w:pPr>
            <w:r w:rsidRPr="00337668">
              <w:rPr>
                <w:rFonts w:ascii="Calibri" w:hAnsi="Calibri" w:cs="Calibri"/>
                <w:color w:val="000000"/>
                <w:sz w:val="18"/>
                <w:szCs w:val="18"/>
              </w:rPr>
              <w:t>V_FALTA</w:t>
            </w:r>
          </w:p>
        </w:tc>
        <w:tc>
          <w:tcPr>
            <w:tcW w:w="2552" w:type="dxa"/>
            <w:shd w:val="clear" w:color="auto" w:fill="auto"/>
          </w:tcPr>
          <w:p w:rsidR="00337668" w:rsidRPr="003A44C1" w:rsidRDefault="00337668" w:rsidP="00BB51AF">
            <w:pPr>
              <w:spacing w:before="56" w:after="113"/>
              <w:ind w:left="360"/>
              <w:jc w:val="right"/>
              <w:rPr>
                <w:rFonts w:ascii="Calibri" w:hAnsi="Calibri" w:cs="Calibri"/>
                <w:color w:val="000000"/>
                <w:sz w:val="18"/>
                <w:szCs w:val="18"/>
              </w:rPr>
            </w:pPr>
            <w:r w:rsidRPr="00337668">
              <w:rPr>
                <w:rFonts w:ascii="Calibri" w:hAnsi="Calibri" w:cs="Calibri"/>
                <w:color w:val="000000"/>
                <w:sz w:val="18"/>
                <w:szCs w:val="18"/>
              </w:rPr>
              <w:t>V_COD_CAMPUS</w:t>
            </w:r>
          </w:p>
        </w:tc>
        <w:tc>
          <w:tcPr>
            <w:tcW w:w="1418" w:type="dxa"/>
            <w:shd w:val="clear" w:color="auto" w:fill="auto"/>
          </w:tcPr>
          <w:p w:rsidR="00337668" w:rsidRPr="003A44C1" w:rsidRDefault="00337668"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337668" w:rsidRPr="003A44C1" w:rsidRDefault="00337668"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auto"/>
          </w:tcPr>
          <w:p w:rsidR="00337668" w:rsidRPr="003A44C1" w:rsidRDefault="00337668"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COD_CAMPUS</w:t>
            </w:r>
          </w:p>
        </w:tc>
      </w:tr>
      <w:tr w:rsidR="00337668" w:rsidRPr="003F639E" w:rsidTr="00BB51AF">
        <w:trPr>
          <w:trHeight w:val="582"/>
        </w:trPr>
        <w:tc>
          <w:tcPr>
            <w:tcW w:w="2126" w:type="dxa"/>
            <w:shd w:val="clear" w:color="auto" w:fill="CCCCFF"/>
          </w:tcPr>
          <w:p w:rsidR="00337668" w:rsidRPr="003A44C1" w:rsidRDefault="00337668" w:rsidP="00086BF7">
            <w:pPr>
              <w:spacing w:before="56" w:after="113"/>
              <w:jc w:val="right"/>
              <w:rPr>
                <w:rFonts w:ascii="Calibri" w:hAnsi="Calibri" w:cs="Calibri"/>
                <w:color w:val="000000"/>
                <w:sz w:val="18"/>
                <w:szCs w:val="18"/>
              </w:rPr>
            </w:pPr>
            <w:r w:rsidRPr="00337668">
              <w:rPr>
                <w:rFonts w:ascii="Calibri" w:hAnsi="Calibri" w:cs="Calibri"/>
                <w:color w:val="000000"/>
                <w:sz w:val="18"/>
                <w:szCs w:val="18"/>
              </w:rPr>
              <w:t>V_FALTA</w:t>
            </w:r>
          </w:p>
        </w:tc>
        <w:tc>
          <w:tcPr>
            <w:tcW w:w="2552" w:type="dxa"/>
            <w:shd w:val="clear" w:color="auto" w:fill="CCCCFF"/>
          </w:tcPr>
          <w:p w:rsidR="00337668" w:rsidRPr="003A44C1" w:rsidRDefault="00337668" w:rsidP="00BB51AF">
            <w:pPr>
              <w:spacing w:before="56" w:after="113"/>
              <w:ind w:left="360"/>
              <w:jc w:val="right"/>
              <w:rPr>
                <w:rFonts w:ascii="Calibri" w:hAnsi="Calibri" w:cs="Calibri"/>
                <w:color w:val="000000"/>
                <w:sz w:val="18"/>
                <w:szCs w:val="18"/>
              </w:rPr>
            </w:pPr>
            <w:r w:rsidRPr="00337668">
              <w:rPr>
                <w:rFonts w:ascii="Calibri" w:hAnsi="Calibri" w:cs="Calibri"/>
                <w:color w:val="000000"/>
                <w:sz w:val="18"/>
                <w:szCs w:val="18"/>
              </w:rPr>
              <w:t>V_COD_TIPO_CURSO</w:t>
            </w:r>
          </w:p>
        </w:tc>
        <w:tc>
          <w:tcPr>
            <w:tcW w:w="1418" w:type="dxa"/>
            <w:shd w:val="clear" w:color="auto" w:fill="CCCCFF"/>
          </w:tcPr>
          <w:p w:rsidR="00337668" w:rsidRPr="003A44C1" w:rsidRDefault="00337668"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337668" w:rsidRPr="003A44C1" w:rsidRDefault="00337668"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337668" w:rsidRPr="003A44C1" w:rsidRDefault="00337668" w:rsidP="00BB51AF">
            <w:pPr>
              <w:spacing w:before="56" w:after="113"/>
              <w:ind w:left="360"/>
              <w:jc w:val="right"/>
              <w:rPr>
                <w:rFonts w:ascii="Calibri" w:hAnsi="Calibri" w:cs="Calibri"/>
                <w:color w:val="000000"/>
                <w:sz w:val="18"/>
                <w:szCs w:val="18"/>
              </w:rPr>
            </w:pPr>
            <w:r w:rsidRPr="00337668">
              <w:rPr>
                <w:rFonts w:ascii="Calibri" w:hAnsi="Calibri" w:cs="Calibri"/>
                <w:color w:val="000000"/>
                <w:sz w:val="18"/>
                <w:szCs w:val="18"/>
              </w:rPr>
              <w:t>COD_TIPO_CURSO</w:t>
            </w:r>
          </w:p>
        </w:tc>
      </w:tr>
    </w:tbl>
    <w:p w:rsidR="0098124A" w:rsidRPr="00D56E16" w:rsidRDefault="0098124A" w:rsidP="0098124A">
      <w:pPr>
        <w:spacing w:before="56" w:after="113"/>
      </w:pPr>
    </w:p>
    <w:p w:rsidR="0098124A" w:rsidRDefault="0098124A" w:rsidP="00804F02">
      <w:pPr>
        <w:pStyle w:val="MMTopic1"/>
        <w:numPr>
          <w:ilvl w:val="0"/>
          <w:numId w:val="0"/>
        </w:numPr>
        <w:rPr>
          <w:lang w:val="pt-BR"/>
        </w:rPr>
      </w:pPr>
    </w:p>
    <w:p w:rsidR="00F94311" w:rsidRDefault="00F94311" w:rsidP="00F94311">
      <w:pPr>
        <w:pStyle w:val="MMTopic3"/>
        <w:rPr>
          <w:lang w:val="pt-BR"/>
        </w:rPr>
        <w:sectPr w:rsidR="00F94311" w:rsidSect="001C3F65">
          <w:footerReference w:type="default" r:id="rId35"/>
          <w:headerReference w:type="first" r:id="rId36"/>
          <w:footerReference w:type="first" r:id="rId37"/>
          <w:pgSz w:w="11909" w:h="16834" w:code="9"/>
          <w:pgMar w:top="1520" w:right="1151" w:bottom="1134" w:left="2852" w:header="567" w:footer="221" w:gutter="0"/>
          <w:cols w:space="720"/>
          <w:titlePg/>
        </w:sectPr>
      </w:pPr>
    </w:p>
    <w:p w:rsidR="00730FE0" w:rsidRPr="00F94311" w:rsidRDefault="00730FE0" w:rsidP="00F94311">
      <w:pPr>
        <w:pStyle w:val="MMTopic3"/>
        <w:rPr>
          <w:lang w:val="pt-BR"/>
        </w:rPr>
      </w:pPr>
      <w:bookmarkStart w:id="16" w:name="_Toc342586718"/>
      <w:r>
        <w:rPr>
          <w:lang w:val="pt-BR"/>
        </w:rPr>
        <w:lastRenderedPageBreak/>
        <w:t>Es</w:t>
      </w:r>
      <w:r w:rsidRPr="003F639E">
        <w:rPr>
          <w:lang w:val="pt-BR"/>
        </w:rPr>
        <w:t>truturas de Dados</w:t>
      </w:r>
      <w:r>
        <w:rPr>
          <w:lang w:val="pt-BR"/>
        </w:rPr>
        <w:t xml:space="preserve"> - </w:t>
      </w:r>
      <w:proofErr w:type="spellStart"/>
      <w:r>
        <w:rPr>
          <w:lang w:val="pt-BR"/>
        </w:rPr>
        <w:t>m_carga_extensao_remuneracao_docente</w:t>
      </w:r>
      <w:bookmarkEnd w:id="16"/>
      <w:proofErr w:type="spellEnd"/>
    </w:p>
    <w:p w:rsidR="00730FE0" w:rsidRDefault="00730FE0" w:rsidP="00B91BF6">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B91BF6" w:rsidRDefault="007926DE" w:rsidP="00B91BF6">
      <w:pPr>
        <w:spacing w:before="100" w:beforeAutospacing="1" w:after="100" w:afterAutospacing="1"/>
        <w:ind w:left="360"/>
        <w:rPr>
          <w:rFonts w:asciiTheme="minorHAnsi" w:hAnsiTheme="minorHAnsi"/>
          <w:b/>
          <w:sz w:val="24"/>
          <w:szCs w:val="24"/>
        </w:rPr>
      </w:pPr>
      <w:r>
        <w:rPr>
          <w:rFonts w:asciiTheme="minorHAnsi" w:hAnsiTheme="minorHAnsi"/>
          <w:b/>
          <w:noProof/>
          <w:sz w:val="24"/>
          <w:szCs w:val="24"/>
          <w:lang w:eastAsia="pt-BR"/>
        </w:rPr>
        <w:pict>
          <v:shape id="_x0000_s1110" type="#_x0000_t75" style="position:absolute;left:0;text-align:left;margin-left:-1.95pt;margin-top:10.4pt;width:748.95pt;height:279.55pt;z-index:251662848" filled="t" stroked="t">
            <v:imagedata r:id="rId38" o:title=""/>
          </v:shape>
          <o:OLEObject Type="Embed" ProgID="Visio.Drawing.11" ShapeID="_x0000_s1110" DrawAspect="Content" ObjectID="_1417441515" r:id="rId39"/>
        </w:pict>
      </w:r>
    </w:p>
    <w:p w:rsidR="00730FE0" w:rsidRDefault="00730FE0" w:rsidP="00730FE0">
      <w:pPr>
        <w:spacing w:before="56" w:after="113"/>
        <w:ind w:firstLine="360"/>
        <w:rPr>
          <w:rFonts w:asciiTheme="minorHAnsi" w:hAnsiTheme="minorHAnsi"/>
          <w:b/>
          <w:sz w:val="24"/>
          <w:szCs w:val="24"/>
        </w:rPr>
      </w:pPr>
    </w:p>
    <w:p w:rsidR="00730FE0" w:rsidRDefault="00730FE0"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pPr>
    </w:p>
    <w:p w:rsidR="00F94311" w:rsidRDefault="00F94311" w:rsidP="00730FE0">
      <w:pPr>
        <w:spacing w:before="56" w:after="113"/>
        <w:ind w:firstLine="360"/>
        <w:rPr>
          <w:rFonts w:asciiTheme="minorHAnsi" w:hAnsiTheme="minorHAnsi"/>
          <w:b/>
          <w:sz w:val="24"/>
          <w:szCs w:val="24"/>
        </w:rPr>
        <w:sectPr w:rsidR="00F94311" w:rsidSect="00F94311">
          <w:headerReference w:type="first" r:id="rId40"/>
          <w:footerReference w:type="first" r:id="rId41"/>
          <w:pgSz w:w="16834" w:h="11909" w:orient="landscape" w:code="9"/>
          <w:pgMar w:top="1701" w:right="1520" w:bottom="1151" w:left="1134" w:header="567" w:footer="221" w:gutter="0"/>
          <w:cols w:space="720"/>
          <w:titlePg/>
        </w:sectPr>
      </w:pPr>
    </w:p>
    <w:p w:rsidR="00730FE0" w:rsidRPr="00FA296E" w:rsidRDefault="00730FE0" w:rsidP="00730FE0">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730FE0" w:rsidRDefault="00730FE0" w:rsidP="00730FE0">
      <w:pPr>
        <w:spacing w:before="100" w:beforeAutospacing="1" w:after="100" w:afterAutospacing="1"/>
        <w:ind w:left="360"/>
        <w:rPr>
          <w:rFonts w:ascii="Calibri" w:hAnsi="Calibri" w:cs="Calibri"/>
          <w:color w:val="000000"/>
        </w:rPr>
      </w:pPr>
      <w:r>
        <w:rPr>
          <w:rFonts w:ascii="Calibri" w:hAnsi="Calibri" w:cs="Calibri"/>
          <w:color w:val="000000"/>
        </w:rPr>
        <w:t xml:space="preserve">Este mapa é responsável por fazer a leitura dos dados das tabelas </w:t>
      </w:r>
      <w:r w:rsidR="006F2F60">
        <w:rPr>
          <w:rFonts w:ascii="Calibri" w:hAnsi="Calibri" w:cs="Calibri"/>
          <w:color w:val="000000"/>
        </w:rPr>
        <w:t>V_ALOCACAO_PROFESSOR e</w:t>
      </w:r>
      <w:r>
        <w:rPr>
          <w:rFonts w:ascii="Calibri" w:hAnsi="Calibri" w:cs="Calibri"/>
          <w:color w:val="000000"/>
        </w:rPr>
        <w:t xml:space="preserve"> COMPOSICAO_TEMPOS que compõe a ODS elementar e trazer para tabela REMUNERACAO_DOCENTE </w:t>
      </w:r>
      <w:r w:rsidR="006F2F60">
        <w:rPr>
          <w:rFonts w:ascii="Calibri" w:hAnsi="Calibri" w:cs="Calibri"/>
          <w:color w:val="000000"/>
        </w:rPr>
        <w:t>turmas de extensões</w:t>
      </w:r>
      <w:r>
        <w:rPr>
          <w:rFonts w:ascii="Calibri" w:hAnsi="Calibri" w:cs="Calibri"/>
          <w:color w:val="000000"/>
        </w:rPr>
        <w:t xml:space="preserve"> vindas do legado através das </w:t>
      </w:r>
      <w:proofErr w:type="spellStart"/>
      <w:r>
        <w:rPr>
          <w:rFonts w:ascii="Calibri" w:hAnsi="Calibri" w:cs="Calibri"/>
          <w:color w:val="000000"/>
        </w:rPr>
        <w:t>stages</w:t>
      </w:r>
      <w:proofErr w:type="spellEnd"/>
      <w:r>
        <w:rPr>
          <w:rFonts w:ascii="Calibri" w:hAnsi="Calibri" w:cs="Calibri"/>
          <w:color w:val="000000"/>
        </w:rPr>
        <w:t>, após sua execução diária.</w:t>
      </w:r>
    </w:p>
    <w:p w:rsidR="00730FE0" w:rsidRDefault="00730FE0" w:rsidP="00730FE0">
      <w:pPr>
        <w:spacing w:before="100" w:beforeAutospacing="1" w:after="100" w:afterAutospacing="1"/>
        <w:ind w:left="360"/>
        <w:rPr>
          <w:rFonts w:ascii="Calibri" w:hAnsi="Calibri" w:cs="Calibri"/>
          <w:color w:val="000000"/>
        </w:rPr>
      </w:pPr>
      <w:r>
        <w:rPr>
          <w:rFonts w:ascii="Calibri" w:hAnsi="Calibri" w:cs="Calibri"/>
          <w:color w:val="000000"/>
        </w:rPr>
        <w:t xml:space="preserve">Ao realizar a seleção destas </w:t>
      </w:r>
      <w:r w:rsidR="006F2F60">
        <w:rPr>
          <w:rFonts w:ascii="Calibri" w:hAnsi="Calibri" w:cs="Calibri"/>
          <w:color w:val="000000"/>
        </w:rPr>
        <w:t>extensões</w:t>
      </w:r>
      <w:r>
        <w:rPr>
          <w:rFonts w:ascii="Calibri" w:hAnsi="Calibri" w:cs="Calibri"/>
          <w:color w:val="000000"/>
        </w:rPr>
        <w:t xml:space="preserve"> é realizada uma consulta na tabela da REMUNERACAO_DOCENTE através da </w:t>
      </w:r>
      <w:proofErr w:type="spellStart"/>
      <w:r>
        <w:rPr>
          <w:rFonts w:ascii="Calibri" w:hAnsi="Calibri" w:cs="Calibri"/>
          <w:color w:val="000000"/>
        </w:rPr>
        <w:t>lookup</w:t>
      </w:r>
      <w:proofErr w:type="spellEnd"/>
      <w:r>
        <w:rPr>
          <w:rFonts w:ascii="Calibri" w:hAnsi="Calibri" w:cs="Calibri"/>
          <w:color w:val="000000"/>
        </w:rPr>
        <w:t xml:space="preserve"> </w:t>
      </w:r>
      <w:r w:rsidR="006F2F60" w:rsidRPr="006F2F60">
        <w:rPr>
          <w:rFonts w:ascii="Calibri" w:hAnsi="Calibri" w:cs="Calibri"/>
          <w:color w:val="000000"/>
        </w:rPr>
        <w:t>LKP_VALIDA_REGISTROS</w:t>
      </w:r>
      <w:r>
        <w:rPr>
          <w:rFonts w:ascii="Calibri" w:hAnsi="Calibri" w:cs="Calibri"/>
          <w:color w:val="000000"/>
        </w:rPr>
        <w:t xml:space="preserve">, a fim de verificar se trata-se de uma alocação que já existe e poderá ser atualizada ou descartada ou se é uma alocação nova e deverá ser inserida no destino. </w:t>
      </w:r>
    </w:p>
    <w:p w:rsidR="00730FE0" w:rsidRDefault="00730FE0" w:rsidP="006074F9">
      <w:pPr>
        <w:pStyle w:val="PargrafodaLista"/>
        <w:numPr>
          <w:ilvl w:val="0"/>
          <w:numId w:val="14"/>
        </w:numPr>
        <w:spacing w:before="100" w:beforeAutospacing="1" w:after="100" w:afterAutospacing="1"/>
        <w:rPr>
          <w:rFonts w:ascii="Calibri" w:hAnsi="Calibri" w:cs="Calibri"/>
          <w:color w:val="000000"/>
        </w:rPr>
      </w:pPr>
      <w:r w:rsidRPr="00E9350C">
        <w:rPr>
          <w:rFonts w:ascii="Calibri" w:hAnsi="Calibri" w:cs="Calibri"/>
          <w:color w:val="000000"/>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rPr>
        <w:t>algum destes</w:t>
      </w:r>
      <w:r w:rsidRPr="00E9350C">
        <w:rPr>
          <w:rFonts w:ascii="Calibri" w:hAnsi="Calibri" w:cs="Calibri"/>
          <w:color w:val="000000"/>
        </w:rPr>
        <w:t xml:space="preserve"> campos tenham sido alterados, deverá ser atualizado o IND_APTO_PAGAMENTO = 3</w:t>
      </w:r>
      <w:r>
        <w:rPr>
          <w:rFonts w:ascii="Calibri" w:hAnsi="Calibri" w:cs="Calibri"/>
          <w:color w:val="000000"/>
        </w:rPr>
        <w:t xml:space="preserve"> da alocação</w:t>
      </w:r>
      <w:r w:rsidRPr="00E9350C">
        <w:rPr>
          <w:rFonts w:ascii="Calibri" w:hAnsi="Calibri" w:cs="Calibri"/>
          <w:color w:val="000000"/>
        </w:rPr>
        <w:t>, significando que o registro foi descartado. Caso não</w:t>
      </w:r>
      <w:r>
        <w:rPr>
          <w:rFonts w:ascii="Calibri" w:hAnsi="Calibri" w:cs="Calibri"/>
          <w:color w:val="000000"/>
        </w:rPr>
        <w:t xml:space="preserve"> seja em um campo chave deverá </w:t>
      </w:r>
      <w:r w:rsidRPr="00E9350C">
        <w:rPr>
          <w:rFonts w:ascii="Calibri" w:hAnsi="Calibri" w:cs="Calibri"/>
          <w:color w:val="000000"/>
        </w:rPr>
        <w:t xml:space="preserve">apenas atualizar </w:t>
      </w:r>
      <w:r>
        <w:rPr>
          <w:rFonts w:ascii="Calibri" w:hAnsi="Calibri" w:cs="Calibri"/>
          <w:color w:val="000000"/>
        </w:rPr>
        <w:t>as alocações n</w:t>
      </w:r>
      <w:r w:rsidRPr="00E9350C">
        <w:rPr>
          <w:rFonts w:ascii="Calibri" w:hAnsi="Calibri" w:cs="Calibri"/>
          <w:color w:val="000000"/>
        </w:rPr>
        <w:t xml:space="preserve">o destino com os novos valores recebidos e </w:t>
      </w:r>
      <w:r>
        <w:rPr>
          <w:rFonts w:ascii="Calibri" w:hAnsi="Calibri" w:cs="Calibri"/>
          <w:color w:val="000000"/>
        </w:rPr>
        <w:t>atualizar</w:t>
      </w:r>
      <w:r w:rsidRPr="00E9350C">
        <w:rPr>
          <w:rFonts w:ascii="Calibri" w:hAnsi="Calibri" w:cs="Calibri"/>
          <w:color w:val="000000"/>
        </w:rPr>
        <w:t xml:space="preserve"> o IND_APTO_PAGAMENTO = 1.</w:t>
      </w:r>
    </w:p>
    <w:p w:rsidR="00730FE0" w:rsidRDefault="00730FE0" w:rsidP="006074F9">
      <w:pPr>
        <w:pStyle w:val="PargrafodaLista"/>
        <w:numPr>
          <w:ilvl w:val="0"/>
          <w:numId w:val="14"/>
        </w:numPr>
        <w:spacing w:before="100" w:beforeAutospacing="1" w:after="100" w:afterAutospacing="1"/>
        <w:rPr>
          <w:rFonts w:ascii="Calibri" w:hAnsi="Calibri" w:cs="Calibri"/>
          <w:color w:val="000000"/>
        </w:rPr>
      </w:pPr>
      <w:r>
        <w:rPr>
          <w:rFonts w:ascii="Calibri" w:hAnsi="Calibri" w:cs="Calibri"/>
          <w:color w:val="000000"/>
        </w:rPr>
        <w:t xml:space="preserve">Caso se tratar de uma nova alocação, deveremos inserir os dados da mesma na REMUNERACAO_DOCENTE com </w:t>
      </w:r>
      <w:r w:rsidRPr="00E9350C">
        <w:rPr>
          <w:rFonts w:ascii="Calibri" w:hAnsi="Calibri" w:cs="Calibri"/>
          <w:color w:val="000000"/>
        </w:rPr>
        <w:t>IND_APTO_PAGAMENTO =</w:t>
      </w:r>
      <w:r>
        <w:rPr>
          <w:rFonts w:ascii="Calibri" w:hAnsi="Calibri" w:cs="Calibri"/>
          <w:color w:val="000000"/>
        </w:rPr>
        <w:t xml:space="preserve"> 1.</w:t>
      </w:r>
    </w:p>
    <w:p w:rsidR="00730FE0" w:rsidRPr="0098124A" w:rsidRDefault="00730FE0" w:rsidP="00730FE0">
      <w:pPr>
        <w:spacing w:before="100" w:beforeAutospacing="1" w:after="100" w:afterAutospacing="1"/>
        <w:rPr>
          <w:rFonts w:ascii="Calibri" w:hAnsi="Calibri" w:cs="Calibri"/>
        </w:rPr>
      </w:pPr>
      <w:r>
        <w:rPr>
          <w:rFonts w:ascii="Calibri" w:hAnsi="Calibri" w:cs="Calibri"/>
          <w:color w:val="000000"/>
        </w:rPr>
        <w:t xml:space="preserve">   Após esta validação será calculada a quantidade de hora e de adicional noturno por dia para aquela alocação. </w:t>
      </w:r>
    </w:p>
    <w:p w:rsidR="00730FE0" w:rsidRPr="00FA296E" w:rsidRDefault="00730FE0" w:rsidP="00730FE0">
      <w:pPr>
        <w:spacing w:before="100" w:beforeAutospacing="1" w:after="100" w:afterAutospacing="1"/>
        <w:ind w:left="360"/>
        <w:rPr>
          <w:b/>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Fontes</w:t>
            </w:r>
          </w:p>
        </w:tc>
        <w:tc>
          <w:tcPr>
            <w:tcW w:w="2976"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pPr>
            <w:proofErr w:type="spellStart"/>
            <w:r>
              <w:rPr>
                <w:rFonts w:ascii="Calibri" w:hAnsi="Calibri" w:cs="Calibri"/>
                <w:color w:val="000000"/>
              </w:rPr>
              <w:t>m_carga_alocacao_consolid_horist</w:t>
            </w:r>
            <w:proofErr w:type="spellEnd"/>
          </w:p>
        </w:tc>
        <w:tc>
          <w:tcPr>
            <w:tcW w:w="3119" w:type="dxa"/>
            <w:shd w:val="clear" w:color="auto" w:fill="CCCCFF"/>
          </w:tcPr>
          <w:p w:rsidR="00730FE0" w:rsidRPr="003F639E" w:rsidRDefault="00730FE0" w:rsidP="00BB51AF">
            <w:pPr>
              <w:spacing w:before="56" w:after="113"/>
              <w:ind w:left="360"/>
            </w:pPr>
            <w:r>
              <w:rPr>
                <w:rFonts w:ascii="Calibri" w:hAnsi="Calibri" w:cs="Calibri"/>
                <w:color w:val="000000"/>
              </w:rPr>
              <w:t xml:space="preserve">Tabelas </w:t>
            </w:r>
            <w:r w:rsidRPr="00AE40C5">
              <w:rPr>
                <w:rFonts w:ascii="Calibri" w:hAnsi="Calibri" w:cs="Calibri"/>
                <w:color w:val="000000"/>
              </w:rPr>
              <w:t>V_ALOCACAO_PROFESSOR; COMPOSICAO_TEMPOS</w:t>
            </w:r>
          </w:p>
        </w:tc>
        <w:tc>
          <w:tcPr>
            <w:tcW w:w="2976" w:type="dxa"/>
            <w:shd w:val="clear" w:color="auto" w:fill="CCCCFF"/>
          </w:tcPr>
          <w:p w:rsidR="00730FE0" w:rsidRPr="003F639E" w:rsidRDefault="00730FE0" w:rsidP="00BB51AF">
            <w:pPr>
              <w:spacing w:before="56" w:after="113"/>
              <w:ind w:left="360"/>
            </w:pPr>
            <w:r>
              <w:rPr>
                <w:rFonts w:ascii="Calibri" w:hAnsi="Calibri" w:cs="Calibri"/>
                <w:color w:val="000000"/>
              </w:rPr>
              <w:t xml:space="preserve"> Tabela CONSOLIDACAO_HORISTA</w:t>
            </w:r>
          </w:p>
        </w:tc>
      </w:tr>
    </w:tbl>
    <w:p w:rsidR="00730FE0" w:rsidRDefault="00730FE0" w:rsidP="00730FE0">
      <w:pPr>
        <w:spacing w:before="56" w:after="113"/>
        <w:ind w:left="360"/>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Layout das tabelas de origem e destino.</w:t>
      </w:r>
    </w:p>
    <w:p w:rsidR="00730FE0" w:rsidRDefault="00730FE0" w:rsidP="00730FE0">
      <w:pPr>
        <w:spacing w:before="56" w:after="113"/>
        <w:rPr>
          <w:color w:val="FF0000"/>
          <w:sz w:val="44"/>
          <w:szCs w:val="44"/>
        </w:rPr>
      </w:pPr>
      <w:r>
        <w:rPr>
          <w:color w:val="FF0000"/>
          <w:sz w:val="44"/>
          <w:szCs w:val="44"/>
        </w:rPr>
        <w:tab/>
      </w:r>
      <w:r w:rsidR="006F2F60">
        <w:rPr>
          <w:color w:val="FF0000"/>
          <w:sz w:val="44"/>
          <w:szCs w:val="44"/>
        </w:rPr>
        <w:object w:dxaOrig="1550" w:dyaOrig="991">
          <v:shape id="_x0000_i1035" type="#_x0000_t75" style="width:77.25pt;height:49.5pt" o:ole="">
            <v:imagedata r:id="rId42" o:title=""/>
          </v:shape>
          <o:OLEObject Type="Embed" ProgID="Excel.Sheet.12" ShapeID="_x0000_i1035" DrawAspect="Icon" ObjectID="_1417441497" r:id="rId43"/>
        </w:object>
      </w:r>
    </w:p>
    <w:p w:rsidR="00730FE0" w:rsidRPr="009012DF" w:rsidRDefault="00730FE0" w:rsidP="00730FE0">
      <w:pPr>
        <w:spacing w:before="56" w:after="113"/>
        <w:ind w:left="360"/>
        <w:rPr>
          <w:rFonts w:asciiTheme="minorHAnsi" w:hAnsiTheme="minorHAnsi"/>
          <w:b/>
        </w:rPr>
      </w:pPr>
      <w:r w:rsidRPr="009012DF">
        <w:rPr>
          <w:rFonts w:asciiTheme="minorHAnsi" w:hAnsiTheme="minorHAnsi"/>
          <w:b/>
        </w:rPr>
        <w:t>Mapeamento de Origem e destino encontra-se na item 5 deste documento.</w:t>
      </w:r>
    </w:p>
    <w:p w:rsidR="00730FE0" w:rsidRDefault="00730FE0" w:rsidP="00730FE0">
      <w:pPr>
        <w:spacing w:before="56" w:after="113"/>
      </w:pPr>
    </w:p>
    <w:p w:rsidR="00651A04" w:rsidRDefault="00651A04" w:rsidP="00730FE0">
      <w:pPr>
        <w:spacing w:before="56" w:after="113"/>
      </w:pPr>
    </w:p>
    <w:p w:rsidR="00651A04" w:rsidRDefault="00651A04" w:rsidP="00730FE0">
      <w:pPr>
        <w:spacing w:before="56" w:after="113"/>
      </w:pPr>
    </w:p>
    <w:p w:rsidR="00651A04" w:rsidRDefault="00651A04" w:rsidP="00730FE0">
      <w:pPr>
        <w:spacing w:before="56" w:after="113"/>
      </w:pPr>
    </w:p>
    <w:p w:rsidR="006F2F60" w:rsidRDefault="006F2F60">
      <w:pPr>
        <w:widowControl/>
        <w:spacing w:before="0" w:after="0" w:line="240" w:lineRule="auto"/>
      </w:pPr>
      <w:r>
        <w:br w:type="page"/>
      </w:r>
    </w:p>
    <w:p w:rsidR="00730FE0" w:rsidRDefault="00730FE0" w:rsidP="00730FE0">
      <w:pPr>
        <w:spacing w:before="56" w:after="113"/>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 xml:space="preserve">Regras de </w:t>
      </w:r>
      <w:proofErr w:type="spellStart"/>
      <w:r w:rsidRPr="00FA296E">
        <w:rPr>
          <w:rFonts w:asciiTheme="minorHAnsi" w:hAnsiTheme="minorHAnsi"/>
          <w:b/>
          <w:sz w:val="24"/>
          <w:szCs w:val="24"/>
        </w:rPr>
        <w:t>join</w:t>
      </w:r>
      <w:proofErr w:type="spellEnd"/>
      <w:r w:rsidRPr="00FA296E">
        <w:rPr>
          <w:rFonts w:asciiTheme="minorHAnsi" w:hAnsiTheme="minorHAnsi"/>
          <w:b/>
          <w:sz w:val="24"/>
          <w:szCs w:val="24"/>
        </w:rPr>
        <w:t xml:space="preserve"> entre as tabelas</w:t>
      </w:r>
      <w:r>
        <w:rPr>
          <w:rFonts w:asciiTheme="minorHAnsi" w:hAnsiTheme="minorHAnsi"/>
          <w:b/>
          <w:sz w:val="24"/>
          <w:szCs w:val="24"/>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rPr>
            </w:pPr>
            <w:r w:rsidRPr="00325F64">
              <w:rPr>
                <w:rFonts w:asciiTheme="minorHAnsi" w:hAnsiTheme="minorHAnsi"/>
                <w:color w:val="FFFFFF" w:themeColor="background1"/>
              </w:rPr>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pPr>
            <w:r w:rsidRPr="00325F64">
              <w:rPr>
                <w:rFonts w:asciiTheme="minorHAnsi" w:hAnsiTheme="minorHAnsi"/>
                <w:color w:val="FFFFFF" w:themeColor="background1"/>
              </w:rPr>
              <w:t>Nome do campo - Master</w:t>
            </w:r>
            <w:r>
              <w:rPr>
                <w:rFonts w:ascii="Calibri" w:hAnsi="Calibri" w:cs="Calibri"/>
                <w:b/>
                <w:bCs/>
                <w:color w:val="FFFFFF"/>
              </w:rPr>
              <w:tab/>
            </w:r>
          </w:p>
        </w:tc>
        <w:tc>
          <w:tcPr>
            <w:tcW w:w="1418" w:type="dxa"/>
            <w:shd w:val="clear" w:color="auto" w:fill="333399"/>
          </w:tcPr>
          <w:p w:rsidR="00730FE0" w:rsidRPr="003F639E" w:rsidRDefault="00730FE0" w:rsidP="00BB51AF">
            <w:pPr>
              <w:spacing w:before="56" w:after="113"/>
              <w:ind w:left="360"/>
              <w:jc w:val="both"/>
            </w:pPr>
            <w:r w:rsidRPr="00325F64">
              <w:rPr>
                <w:rFonts w:asciiTheme="minorHAnsi" w:hAnsiTheme="minorHAnsi"/>
                <w:color w:val="FFFFFF" w:themeColor="background1"/>
              </w:rPr>
              <w:t xml:space="preserve">Tipo de </w:t>
            </w:r>
            <w:proofErr w:type="spellStart"/>
            <w:r w:rsidRPr="00325F64">
              <w:rPr>
                <w:rFonts w:asciiTheme="minorHAnsi" w:hAnsiTheme="minorHAnsi"/>
                <w:color w:val="FFFFFF" w:themeColor="background1"/>
              </w:rPr>
              <w:t>Join</w:t>
            </w:r>
            <w:proofErr w:type="spellEnd"/>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rPr>
            </w:pPr>
            <w:r w:rsidRPr="00325F64">
              <w:rPr>
                <w:rFonts w:asciiTheme="minorHAnsi" w:hAnsiTheme="minorHAnsi"/>
                <w:color w:val="FFFFFF" w:themeColor="background1"/>
              </w:rPr>
              <w:t xml:space="preserve">Nome da tabela - </w:t>
            </w:r>
            <w:proofErr w:type="spellStart"/>
            <w:r w:rsidRPr="00325F64">
              <w:rPr>
                <w:rFonts w:asciiTheme="minorHAnsi" w:hAnsiTheme="minorHAnsi"/>
                <w:color w:val="FFFFFF" w:themeColor="background1"/>
              </w:rPr>
              <w:t>Detail</w:t>
            </w:r>
            <w:proofErr w:type="spellEnd"/>
          </w:p>
        </w:tc>
        <w:tc>
          <w:tcPr>
            <w:tcW w:w="2410" w:type="dxa"/>
            <w:shd w:val="clear" w:color="auto" w:fill="333399"/>
          </w:tcPr>
          <w:p w:rsidR="00730FE0" w:rsidRPr="003F639E" w:rsidRDefault="00730FE0" w:rsidP="00BB51AF">
            <w:pPr>
              <w:spacing w:before="56" w:after="113"/>
              <w:ind w:left="360"/>
              <w:jc w:val="both"/>
            </w:pPr>
            <w:r w:rsidRPr="00325F64">
              <w:rPr>
                <w:rFonts w:asciiTheme="minorHAnsi" w:hAnsiTheme="minorHAnsi"/>
                <w:color w:val="FFFFFF" w:themeColor="background1"/>
              </w:rPr>
              <w:t xml:space="preserve">Nome do campo - </w:t>
            </w:r>
            <w:proofErr w:type="spellStart"/>
            <w:r w:rsidRPr="00325F64">
              <w:rPr>
                <w:rFonts w:asciiTheme="minorHAnsi" w:hAnsiTheme="minorHAnsi"/>
                <w:color w:val="FFFFFF" w:themeColor="background1"/>
              </w:rPr>
              <w:t>Detail</w:t>
            </w:r>
            <w:proofErr w:type="spellEnd"/>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TIPO_CURSO</w:t>
            </w:r>
          </w:p>
        </w:tc>
      </w:tr>
    </w:tbl>
    <w:p w:rsidR="00014495" w:rsidRDefault="00014495" w:rsidP="00804F02">
      <w:pPr>
        <w:pStyle w:val="MMTopic1"/>
        <w:numPr>
          <w:ilvl w:val="0"/>
          <w:numId w:val="0"/>
        </w:numPr>
        <w:rPr>
          <w:lang w:val="pt-BR"/>
        </w:rPr>
      </w:pPr>
    </w:p>
    <w:p w:rsidR="00F4217C" w:rsidRPr="00F4217C" w:rsidRDefault="00014495" w:rsidP="00F4217C">
      <w:pPr>
        <w:widowControl/>
        <w:spacing w:before="0" w:after="0" w:line="240" w:lineRule="auto"/>
        <w:rPr>
          <w:rFonts w:asciiTheme="majorHAnsi" w:eastAsiaTheme="majorEastAsia" w:hAnsiTheme="majorHAnsi" w:cstheme="majorBidi"/>
          <w:b/>
          <w:bCs/>
          <w:color w:val="365F91" w:themeColor="accent1" w:themeShade="BF"/>
          <w:sz w:val="28"/>
          <w:szCs w:val="28"/>
        </w:rPr>
        <w:sectPr w:rsidR="00F4217C" w:rsidRPr="00F4217C" w:rsidSect="00F94311">
          <w:headerReference w:type="first" r:id="rId44"/>
          <w:footerReference w:type="first" r:id="rId45"/>
          <w:pgSz w:w="11909" w:h="16834" w:code="9"/>
          <w:pgMar w:top="1520" w:right="1151" w:bottom="1134" w:left="2852" w:header="567" w:footer="221" w:gutter="0"/>
          <w:cols w:space="720"/>
          <w:titlePg/>
        </w:sectPr>
      </w:pPr>
      <w:r>
        <w:br w:type="page"/>
      </w:r>
    </w:p>
    <w:p w:rsidR="00730FE0" w:rsidRPr="003F639E" w:rsidRDefault="00730FE0" w:rsidP="00730FE0">
      <w:pPr>
        <w:pStyle w:val="MMTopic3"/>
        <w:rPr>
          <w:lang w:val="pt-BR"/>
        </w:rPr>
      </w:pPr>
      <w:bookmarkStart w:id="17" w:name="_Toc342586719"/>
      <w:r>
        <w:rPr>
          <w:lang w:val="pt-BR"/>
        </w:rPr>
        <w:lastRenderedPageBreak/>
        <w:t>Es</w:t>
      </w:r>
      <w:r w:rsidRPr="003F639E">
        <w:rPr>
          <w:lang w:val="pt-BR"/>
        </w:rPr>
        <w:t>truturas de Dados</w:t>
      </w:r>
      <w:r>
        <w:rPr>
          <w:lang w:val="pt-BR"/>
        </w:rPr>
        <w:t xml:space="preserve"> - </w:t>
      </w:r>
      <w:proofErr w:type="spellStart"/>
      <w:r>
        <w:rPr>
          <w:lang w:val="pt-BR"/>
        </w:rPr>
        <w:t>m_carga_turma_online_remuneracao_docente</w:t>
      </w:r>
      <w:bookmarkEnd w:id="17"/>
      <w:proofErr w:type="spellEnd"/>
    </w:p>
    <w:p w:rsidR="00730FE0" w:rsidRDefault="00730FE0" w:rsidP="00730FE0">
      <w:pPr>
        <w:spacing w:before="56" w:after="113"/>
        <w:rPr>
          <w:rFonts w:asciiTheme="minorHAnsi" w:hAnsiTheme="minorHAnsi"/>
          <w:b/>
          <w:sz w:val="24"/>
          <w:szCs w:val="24"/>
        </w:rPr>
      </w:pPr>
    </w:p>
    <w:p w:rsidR="00730FE0" w:rsidRDefault="00730FE0" w:rsidP="00730FE0">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730FE0" w:rsidRDefault="00F4217C" w:rsidP="00730FE0">
      <w:pPr>
        <w:spacing w:before="56" w:after="113"/>
        <w:ind w:firstLine="360"/>
        <w:rPr>
          <w:rFonts w:asciiTheme="minorHAnsi" w:hAnsiTheme="minorHAnsi"/>
          <w:b/>
          <w:sz w:val="24"/>
          <w:szCs w:val="24"/>
        </w:rPr>
      </w:pPr>
      <w:r>
        <w:rPr>
          <w:rFonts w:asciiTheme="minorHAnsi" w:hAnsiTheme="minorHAnsi"/>
          <w:b/>
          <w:noProof/>
          <w:sz w:val="24"/>
          <w:szCs w:val="24"/>
          <w:lang w:eastAsia="pt-BR"/>
        </w:rPr>
        <w:drawing>
          <wp:inline distT="0" distB="0" distL="0" distR="0" wp14:anchorId="6AC23DF9" wp14:editId="38D05758">
            <wp:extent cx="9403657" cy="2085975"/>
            <wp:effectExtent l="19050" t="19050" r="26093" b="2857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6" cstate="print"/>
                    <a:srcRect/>
                    <a:stretch>
                      <a:fillRect/>
                    </a:stretch>
                  </pic:blipFill>
                  <pic:spPr bwMode="auto">
                    <a:xfrm>
                      <a:off x="0" y="0"/>
                      <a:ext cx="9403657" cy="2085975"/>
                    </a:xfrm>
                    <a:prstGeom prst="rect">
                      <a:avLst/>
                    </a:prstGeom>
                    <a:solidFill>
                      <a:srgbClr val="FFFFFF"/>
                    </a:solidFill>
                    <a:ln w="9525">
                      <a:solidFill>
                        <a:srgbClr val="000000"/>
                      </a:solidFill>
                      <a:miter lim="800000"/>
                      <a:headEnd/>
                      <a:tailEnd/>
                    </a:ln>
                  </pic:spPr>
                </pic:pic>
              </a:graphicData>
            </a:graphic>
          </wp:inline>
        </w:drawing>
      </w:r>
    </w:p>
    <w:p w:rsidR="00730FE0" w:rsidRDefault="00730FE0" w:rsidP="00730FE0">
      <w:pPr>
        <w:spacing w:before="56" w:after="113"/>
        <w:ind w:firstLine="360"/>
        <w:rPr>
          <w:rFonts w:asciiTheme="minorHAnsi" w:hAnsiTheme="minorHAnsi"/>
          <w:b/>
          <w:sz w:val="24"/>
          <w:szCs w:val="24"/>
        </w:rPr>
      </w:pPr>
    </w:p>
    <w:p w:rsidR="00730FE0" w:rsidRDefault="00730FE0" w:rsidP="00730FE0">
      <w:pPr>
        <w:spacing w:before="56" w:after="113"/>
        <w:ind w:firstLine="360"/>
        <w:rPr>
          <w:rFonts w:asciiTheme="minorHAnsi" w:hAnsiTheme="minorHAnsi"/>
          <w:b/>
          <w:sz w:val="24"/>
          <w:szCs w:val="24"/>
        </w:rPr>
      </w:pPr>
    </w:p>
    <w:p w:rsidR="00014495" w:rsidRDefault="00014495" w:rsidP="00730FE0">
      <w:pPr>
        <w:spacing w:before="56" w:after="113"/>
        <w:ind w:firstLine="360"/>
        <w:rPr>
          <w:rFonts w:asciiTheme="minorHAnsi" w:hAnsiTheme="minorHAnsi"/>
          <w:b/>
          <w:sz w:val="24"/>
          <w:szCs w:val="24"/>
        </w:rPr>
      </w:pPr>
    </w:p>
    <w:p w:rsidR="00014495" w:rsidRDefault="00014495" w:rsidP="00A6692C">
      <w:pPr>
        <w:widowControl/>
        <w:spacing w:before="0" w:after="0" w:line="240" w:lineRule="auto"/>
        <w:rPr>
          <w:rFonts w:asciiTheme="minorHAnsi" w:hAnsiTheme="minorHAnsi"/>
          <w:b/>
          <w:sz w:val="24"/>
          <w:szCs w:val="24"/>
        </w:rPr>
        <w:sectPr w:rsidR="00014495" w:rsidSect="00F4217C">
          <w:headerReference w:type="first" r:id="rId47"/>
          <w:footerReference w:type="first" r:id="rId48"/>
          <w:pgSz w:w="16834" w:h="11909" w:orient="landscape" w:code="9"/>
          <w:pgMar w:top="2130" w:right="1520" w:bottom="1151" w:left="1134" w:header="567" w:footer="221" w:gutter="0"/>
          <w:cols w:space="720"/>
          <w:titlePg/>
        </w:sectPr>
      </w:pPr>
      <w:r>
        <w:rPr>
          <w:rFonts w:asciiTheme="minorHAnsi" w:hAnsiTheme="minorHAnsi"/>
          <w:b/>
          <w:sz w:val="24"/>
          <w:szCs w:val="24"/>
        </w:rPr>
        <w:br w:type="page"/>
      </w:r>
    </w:p>
    <w:p w:rsidR="00730FE0" w:rsidRPr="00FA296E" w:rsidRDefault="00730FE0" w:rsidP="00730FE0">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730FE0" w:rsidRDefault="00730FE0" w:rsidP="00730FE0">
      <w:pPr>
        <w:spacing w:before="100" w:beforeAutospacing="1" w:after="100" w:afterAutospacing="1"/>
        <w:ind w:left="360"/>
        <w:rPr>
          <w:rFonts w:ascii="Calibri" w:hAnsi="Calibri" w:cs="Calibri"/>
          <w:color w:val="000000"/>
        </w:rPr>
      </w:pPr>
      <w:r>
        <w:rPr>
          <w:rFonts w:ascii="Calibri" w:hAnsi="Calibri" w:cs="Calibri"/>
          <w:color w:val="000000"/>
        </w:rPr>
        <w:t xml:space="preserve">Este mapa é responsável por fazer a leitura dos dados das tabelas V_ALOCACAO_PROFESSOR E </w:t>
      </w:r>
      <w:r w:rsidR="006F2F60">
        <w:rPr>
          <w:rFonts w:ascii="Calibri" w:hAnsi="Calibri" w:cs="Calibri"/>
          <w:color w:val="000000"/>
        </w:rPr>
        <w:t>TURMA</w:t>
      </w:r>
      <w:r>
        <w:rPr>
          <w:rFonts w:ascii="Calibri" w:hAnsi="Calibri" w:cs="Calibri"/>
          <w:color w:val="000000"/>
        </w:rPr>
        <w:t xml:space="preserve"> que compõe a ODS elementar e trazer para tabela REMUNERACAO_DOCENTE alocações vindas do legado através das </w:t>
      </w:r>
      <w:proofErr w:type="spellStart"/>
      <w:r>
        <w:rPr>
          <w:rFonts w:ascii="Calibri" w:hAnsi="Calibri" w:cs="Calibri"/>
          <w:color w:val="000000"/>
        </w:rPr>
        <w:t>stages</w:t>
      </w:r>
      <w:proofErr w:type="spellEnd"/>
      <w:r>
        <w:rPr>
          <w:rFonts w:ascii="Calibri" w:hAnsi="Calibri" w:cs="Calibri"/>
          <w:color w:val="000000"/>
        </w:rPr>
        <w:t>, após sua execução diária.</w:t>
      </w:r>
    </w:p>
    <w:p w:rsidR="00730FE0" w:rsidRDefault="00730FE0" w:rsidP="00730FE0">
      <w:pPr>
        <w:spacing w:before="100" w:beforeAutospacing="1" w:after="100" w:afterAutospacing="1"/>
        <w:ind w:left="360"/>
        <w:rPr>
          <w:rFonts w:ascii="Calibri" w:hAnsi="Calibri" w:cs="Calibri"/>
          <w:color w:val="000000"/>
        </w:rPr>
      </w:pPr>
      <w:r>
        <w:rPr>
          <w:rFonts w:ascii="Calibri" w:hAnsi="Calibri" w:cs="Calibri"/>
          <w:color w:val="000000"/>
        </w:rPr>
        <w:t xml:space="preserve">Ao realizar a seleção destas alocações é realizada uma consulta na tabela da REMUNERACAO_DOCENTE através da </w:t>
      </w:r>
      <w:proofErr w:type="spellStart"/>
      <w:r>
        <w:rPr>
          <w:rFonts w:ascii="Calibri" w:hAnsi="Calibri" w:cs="Calibri"/>
          <w:color w:val="000000"/>
        </w:rPr>
        <w:t>lookup</w:t>
      </w:r>
      <w:proofErr w:type="spellEnd"/>
      <w:r>
        <w:rPr>
          <w:rFonts w:ascii="Calibri" w:hAnsi="Calibri" w:cs="Calibri"/>
          <w:color w:val="000000"/>
        </w:rPr>
        <w:t xml:space="preserve"> </w:t>
      </w:r>
      <w:r w:rsidR="006F2F60" w:rsidRPr="006F2F60">
        <w:rPr>
          <w:rFonts w:ascii="Calibri" w:hAnsi="Calibri" w:cs="Calibri"/>
          <w:color w:val="000000"/>
        </w:rPr>
        <w:t>LKP_VALIDA_REGISTROS</w:t>
      </w:r>
      <w:r>
        <w:rPr>
          <w:rFonts w:ascii="Calibri" w:hAnsi="Calibri" w:cs="Calibri"/>
          <w:color w:val="000000"/>
        </w:rPr>
        <w:t xml:space="preserve">, a fim de verificar se trata-se de uma alocação que já existe e poderá ser atualizada ou descartada ou se é uma alocação nova e deverá ser inserida no destino. </w:t>
      </w:r>
    </w:p>
    <w:p w:rsidR="00730FE0" w:rsidRDefault="00730FE0" w:rsidP="006074F9">
      <w:pPr>
        <w:pStyle w:val="PargrafodaLista"/>
        <w:numPr>
          <w:ilvl w:val="0"/>
          <w:numId w:val="14"/>
        </w:numPr>
        <w:spacing w:before="100" w:beforeAutospacing="1" w:after="100" w:afterAutospacing="1"/>
        <w:rPr>
          <w:rFonts w:ascii="Calibri" w:hAnsi="Calibri" w:cs="Calibri"/>
          <w:color w:val="000000"/>
        </w:rPr>
      </w:pPr>
      <w:r w:rsidRPr="00E9350C">
        <w:rPr>
          <w:rFonts w:ascii="Calibri" w:hAnsi="Calibri" w:cs="Calibri"/>
          <w:color w:val="000000"/>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rPr>
        <w:t>algum destes</w:t>
      </w:r>
      <w:r w:rsidRPr="00E9350C">
        <w:rPr>
          <w:rFonts w:ascii="Calibri" w:hAnsi="Calibri" w:cs="Calibri"/>
          <w:color w:val="000000"/>
        </w:rPr>
        <w:t xml:space="preserve"> campos tenham sido alterados, deverá ser atualizado o IND_APTO_PAGAMENTO = 3</w:t>
      </w:r>
      <w:r>
        <w:rPr>
          <w:rFonts w:ascii="Calibri" w:hAnsi="Calibri" w:cs="Calibri"/>
          <w:color w:val="000000"/>
        </w:rPr>
        <w:t xml:space="preserve"> da alocação</w:t>
      </w:r>
      <w:r w:rsidRPr="00E9350C">
        <w:rPr>
          <w:rFonts w:ascii="Calibri" w:hAnsi="Calibri" w:cs="Calibri"/>
          <w:color w:val="000000"/>
        </w:rPr>
        <w:t>, significando que o registro foi descartado. Caso não</w:t>
      </w:r>
      <w:r>
        <w:rPr>
          <w:rFonts w:ascii="Calibri" w:hAnsi="Calibri" w:cs="Calibri"/>
          <w:color w:val="000000"/>
        </w:rPr>
        <w:t xml:space="preserve"> seja em um campo chave deverá </w:t>
      </w:r>
      <w:r w:rsidRPr="00E9350C">
        <w:rPr>
          <w:rFonts w:ascii="Calibri" w:hAnsi="Calibri" w:cs="Calibri"/>
          <w:color w:val="000000"/>
        </w:rPr>
        <w:t xml:space="preserve">apenas atualizar </w:t>
      </w:r>
      <w:r>
        <w:rPr>
          <w:rFonts w:ascii="Calibri" w:hAnsi="Calibri" w:cs="Calibri"/>
          <w:color w:val="000000"/>
        </w:rPr>
        <w:t>as alocações n</w:t>
      </w:r>
      <w:r w:rsidRPr="00E9350C">
        <w:rPr>
          <w:rFonts w:ascii="Calibri" w:hAnsi="Calibri" w:cs="Calibri"/>
          <w:color w:val="000000"/>
        </w:rPr>
        <w:t xml:space="preserve">o destino com os novos valores recebidos e </w:t>
      </w:r>
      <w:r>
        <w:rPr>
          <w:rFonts w:ascii="Calibri" w:hAnsi="Calibri" w:cs="Calibri"/>
          <w:color w:val="000000"/>
        </w:rPr>
        <w:t>atualizar</w:t>
      </w:r>
      <w:r w:rsidRPr="00E9350C">
        <w:rPr>
          <w:rFonts w:ascii="Calibri" w:hAnsi="Calibri" w:cs="Calibri"/>
          <w:color w:val="000000"/>
        </w:rPr>
        <w:t xml:space="preserve"> o IND_APTO_PAGAMENTO = 1.</w:t>
      </w:r>
    </w:p>
    <w:p w:rsidR="00730FE0" w:rsidRDefault="00730FE0" w:rsidP="006074F9">
      <w:pPr>
        <w:pStyle w:val="PargrafodaLista"/>
        <w:numPr>
          <w:ilvl w:val="0"/>
          <w:numId w:val="14"/>
        </w:numPr>
        <w:spacing w:before="100" w:beforeAutospacing="1" w:after="100" w:afterAutospacing="1"/>
        <w:rPr>
          <w:rFonts w:ascii="Calibri" w:hAnsi="Calibri" w:cs="Calibri"/>
          <w:color w:val="000000"/>
        </w:rPr>
      </w:pPr>
      <w:r>
        <w:rPr>
          <w:rFonts w:ascii="Calibri" w:hAnsi="Calibri" w:cs="Calibri"/>
          <w:color w:val="000000"/>
        </w:rPr>
        <w:t xml:space="preserve">Caso se tratar de uma nova alocação, deveremos inserir os dados da mesma na REMUNERACAO_DOCENTE com </w:t>
      </w:r>
      <w:r w:rsidRPr="00E9350C">
        <w:rPr>
          <w:rFonts w:ascii="Calibri" w:hAnsi="Calibri" w:cs="Calibri"/>
          <w:color w:val="000000"/>
        </w:rPr>
        <w:t>IND_APTO_PAGAMENTO =</w:t>
      </w:r>
      <w:r>
        <w:rPr>
          <w:rFonts w:ascii="Calibri" w:hAnsi="Calibri" w:cs="Calibri"/>
          <w:color w:val="000000"/>
        </w:rPr>
        <w:t xml:space="preserve"> 1.</w:t>
      </w:r>
    </w:p>
    <w:p w:rsidR="00730FE0" w:rsidRDefault="00730FE0" w:rsidP="00730FE0">
      <w:pPr>
        <w:spacing w:before="100" w:beforeAutospacing="1" w:after="100" w:afterAutospacing="1"/>
        <w:rPr>
          <w:rFonts w:ascii="Calibri" w:hAnsi="Calibri" w:cs="Calibri"/>
        </w:rPr>
      </w:pPr>
      <w:r>
        <w:rPr>
          <w:rFonts w:ascii="Calibri" w:hAnsi="Calibri" w:cs="Calibri"/>
          <w:color w:val="000000"/>
        </w:rPr>
        <w:t xml:space="preserve">   Após esta validação será calculada a quantidade de hora e de adicional noturno por dia para aquela alocação. O </w:t>
      </w:r>
      <w:proofErr w:type="spellStart"/>
      <w:r w:rsidRPr="00B62AEE">
        <w:rPr>
          <w:rFonts w:ascii="Calibri" w:hAnsi="Calibri" w:cs="Calibri"/>
          <w:color w:val="000000"/>
        </w:rPr>
        <w:t>router</w:t>
      </w:r>
      <w:proofErr w:type="spellEnd"/>
      <w:r>
        <w:rPr>
          <w:rFonts w:ascii="Calibri" w:hAnsi="Calibri" w:cs="Calibri"/>
          <w:color w:val="000000"/>
        </w:rPr>
        <w:t xml:space="preserve"> </w:t>
      </w:r>
      <w:r w:rsidR="006F2F60" w:rsidRPr="006F2F60">
        <w:rPr>
          <w:rFonts w:ascii="Calibri" w:hAnsi="Calibri" w:cs="Calibri"/>
          <w:color w:val="000000"/>
        </w:rPr>
        <w:t>RTR_INDICACAO</w:t>
      </w:r>
      <w:r w:rsidRPr="006F2F60">
        <w:rPr>
          <w:rFonts w:ascii="Calibri" w:hAnsi="Calibri" w:cs="Calibri"/>
          <w:color w:val="000000"/>
        </w:rPr>
        <w:t xml:space="preserve"> será utilizado para separar os fluxos entre alocação nova e quem será uma atualização. Os novos</w:t>
      </w:r>
      <w:r w:rsidRPr="00133B4C">
        <w:rPr>
          <w:rFonts w:ascii="Calibri" w:hAnsi="Calibri" w:cs="Calibri"/>
        </w:rPr>
        <w:t xml:space="preserve"> dados das alocações existentes deverão </w:t>
      </w:r>
      <w:r>
        <w:rPr>
          <w:rFonts w:ascii="Calibri" w:hAnsi="Calibri" w:cs="Calibri"/>
        </w:rPr>
        <w:t xml:space="preserve">ser atualizados na tabela </w:t>
      </w:r>
      <w:r>
        <w:rPr>
          <w:rFonts w:ascii="Calibri" w:hAnsi="Calibri" w:cs="Calibri"/>
          <w:color w:val="000000"/>
        </w:rPr>
        <w:t>REMUNERACAO_DOCENTE</w:t>
      </w:r>
      <w:r>
        <w:rPr>
          <w:rFonts w:ascii="Calibri" w:hAnsi="Calibri" w:cs="Calibri"/>
        </w:rPr>
        <w:t>; enquanto para</w:t>
      </w:r>
      <w:r w:rsidRPr="00133B4C">
        <w:rPr>
          <w:rFonts w:ascii="Calibri" w:hAnsi="Calibri" w:cs="Calibri"/>
        </w:rPr>
        <w:t xml:space="preserve"> nova alocação </w:t>
      </w:r>
      <w:r>
        <w:rPr>
          <w:rFonts w:ascii="Calibri" w:hAnsi="Calibri" w:cs="Calibri"/>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rPr>
      </w:pPr>
    </w:p>
    <w:p w:rsidR="00730FE0" w:rsidRPr="00FA296E" w:rsidRDefault="00730FE0" w:rsidP="00730FE0">
      <w:pPr>
        <w:spacing w:before="100" w:beforeAutospacing="1" w:after="100" w:afterAutospacing="1"/>
        <w:ind w:left="360"/>
        <w:rPr>
          <w:b/>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Fontes</w:t>
            </w:r>
          </w:p>
        </w:tc>
        <w:tc>
          <w:tcPr>
            <w:tcW w:w="2976"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pPr>
            <w:proofErr w:type="spellStart"/>
            <w:r>
              <w:rPr>
                <w:rFonts w:ascii="Calibri" w:hAnsi="Calibri" w:cs="Calibri"/>
                <w:color w:val="000000"/>
              </w:rPr>
              <w:t>m_carga_alocacao_consolid_horist</w:t>
            </w:r>
            <w:proofErr w:type="spellEnd"/>
          </w:p>
        </w:tc>
        <w:tc>
          <w:tcPr>
            <w:tcW w:w="3119" w:type="dxa"/>
            <w:shd w:val="clear" w:color="auto" w:fill="CCCCFF"/>
          </w:tcPr>
          <w:p w:rsidR="00730FE0" w:rsidRPr="003F639E" w:rsidRDefault="00730FE0" w:rsidP="00BB51AF">
            <w:pPr>
              <w:spacing w:before="56" w:after="113"/>
              <w:ind w:left="360"/>
            </w:pPr>
            <w:r>
              <w:rPr>
                <w:rFonts w:ascii="Calibri" w:hAnsi="Calibri" w:cs="Calibri"/>
                <w:color w:val="000000"/>
              </w:rPr>
              <w:t xml:space="preserve">Tabelas </w:t>
            </w:r>
            <w:r w:rsidRPr="00AE40C5">
              <w:rPr>
                <w:rFonts w:ascii="Calibri" w:hAnsi="Calibri" w:cs="Calibri"/>
                <w:color w:val="000000"/>
              </w:rPr>
              <w:t>V_ALOCACAO_PROFESSOR; COMPOSICAO_TEMPOS</w:t>
            </w:r>
          </w:p>
        </w:tc>
        <w:tc>
          <w:tcPr>
            <w:tcW w:w="2976" w:type="dxa"/>
            <w:shd w:val="clear" w:color="auto" w:fill="CCCCFF"/>
          </w:tcPr>
          <w:p w:rsidR="00730FE0" w:rsidRPr="003F639E" w:rsidRDefault="00730FE0" w:rsidP="00BB51AF">
            <w:pPr>
              <w:spacing w:before="56" w:after="113"/>
              <w:ind w:left="360"/>
            </w:pPr>
            <w:r>
              <w:rPr>
                <w:rFonts w:ascii="Calibri" w:hAnsi="Calibri" w:cs="Calibri"/>
                <w:color w:val="000000"/>
              </w:rPr>
              <w:t xml:space="preserve"> Tabela CONSOLIDACAO_HORISTA</w:t>
            </w:r>
          </w:p>
        </w:tc>
      </w:tr>
    </w:tbl>
    <w:p w:rsidR="00730FE0" w:rsidRDefault="00730FE0" w:rsidP="00730FE0">
      <w:pPr>
        <w:spacing w:before="56" w:after="113"/>
        <w:ind w:left="360"/>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Layout das tabelas de origem e destino.</w:t>
      </w:r>
    </w:p>
    <w:p w:rsidR="00730FE0" w:rsidRDefault="00730FE0" w:rsidP="00730FE0">
      <w:pPr>
        <w:spacing w:before="56" w:after="113"/>
        <w:rPr>
          <w:color w:val="FF0000"/>
          <w:sz w:val="44"/>
          <w:szCs w:val="44"/>
        </w:rPr>
      </w:pPr>
      <w:r>
        <w:rPr>
          <w:color w:val="FF0000"/>
          <w:sz w:val="44"/>
          <w:szCs w:val="44"/>
        </w:rPr>
        <w:tab/>
      </w:r>
      <w:r w:rsidR="006F2F60">
        <w:rPr>
          <w:color w:val="FF0000"/>
          <w:sz w:val="44"/>
          <w:szCs w:val="44"/>
        </w:rPr>
        <w:object w:dxaOrig="1550" w:dyaOrig="991">
          <v:shape id="_x0000_i1036" type="#_x0000_t75" style="width:77.25pt;height:49.5pt" o:ole="">
            <v:imagedata r:id="rId49" o:title=""/>
          </v:shape>
          <o:OLEObject Type="Embed" ProgID="Excel.Sheet.12" ShapeID="_x0000_i1036" DrawAspect="Icon" ObjectID="_1417441498" r:id="rId50"/>
        </w:object>
      </w:r>
    </w:p>
    <w:p w:rsidR="00730FE0" w:rsidRPr="009012DF" w:rsidRDefault="00730FE0" w:rsidP="00730FE0">
      <w:pPr>
        <w:spacing w:before="56" w:after="113"/>
        <w:ind w:left="360"/>
        <w:rPr>
          <w:rFonts w:asciiTheme="minorHAnsi" w:hAnsiTheme="minorHAnsi"/>
          <w:b/>
        </w:rPr>
      </w:pPr>
      <w:r w:rsidRPr="009012DF">
        <w:rPr>
          <w:rFonts w:asciiTheme="minorHAnsi" w:hAnsiTheme="minorHAnsi"/>
          <w:b/>
        </w:rPr>
        <w:t>Mapeamento de Origem e destino encontra-se na item 5 deste documento.</w:t>
      </w:r>
    </w:p>
    <w:p w:rsidR="00730FE0" w:rsidRDefault="00730FE0" w:rsidP="00730FE0">
      <w:pPr>
        <w:spacing w:before="56" w:after="113"/>
      </w:pPr>
    </w:p>
    <w:p w:rsidR="00730FE0" w:rsidRDefault="00730FE0" w:rsidP="00730FE0">
      <w:pPr>
        <w:spacing w:before="56" w:after="113"/>
      </w:pPr>
    </w:p>
    <w:p w:rsidR="00651A04" w:rsidRDefault="00651A04" w:rsidP="00730FE0">
      <w:pPr>
        <w:spacing w:before="56" w:after="113"/>
      </w:pPr>
    </w:p>
    <w:p w:rsidR="006F2F60" w:rsidRDefault="006F2F60">
      <w:pPr>
        <w:widowControl/>
        <w:spacing w:before="0" w:after="0" w:line="240" w:lineRule="auto"/>
      </w:pPr>
      <w:r>
        <w:br w:type="page"/>
      </w:r>
    </w:p>
    <w:p w:rsidR="00651A04" w:rsidRDefault="00651A04" w:rsidP="00730FE0">
      <w:pPr>
        <w:spacing w:before="56" w:after="113"/>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 xml:space="preserve">Regras de </w:t>
      </w:r>
      <w:proofErr w:type="spellStart"/>
      <w:r w:rsidRPr="00FA296E">
        <w:rPr>
          <w:rFonts w:asciiTheme="minorHAnsi" w:hAnsiTheme="minorHAnsi"/>
          <w:b/>
          <w:sz w:val="24"/>
          <w:szCs w:val="24"/>
        </w:rPr>
        <w:t>join</w:t>
      </w:r>
      <w:proofErr w:type="spellEnd"/>
      <w:r w:rsidRPr="00FA296E">
        <w:rPr>
          <w:rFonts w:asciiTheme="minorHAnsi" w:hAnsiTheme="minorHAnsi"/>
          <w:b/>
          <w:sz w:val="24"/>
          <w:szCs w:val="24"/>
        </w:rPr>
        <w:t xml:space="preserve"> entre as tabelas</w:t>
      </w:r>
      <w:r>
        <w:rPr>
          <w:rFonts w:asciiTheme="minorHAnsi" w:hAnsiTheme="minorHAnsi"/>
          <w:b/>
          <w:sz w:val="24"/>
          <w:szCs w:val="24"/>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rPr>
            </w:pPr>
            <w:r w:rsidRPr="00325F64">
              <w:rPr>
                <w:rFonts w:asciiTheme="minorHAnsi" w:hAnsiTheme="minorHAnsi"/>
                <w:color w:val="FFFFFF" w:themeColor="background1"/>
              </w:rPr>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pPr>
            <w:r w:rsidRPr="00325F64">
              <w:rPr>
                <w:rFonts w:asciiTheme="minorHAnsi" w:hAnsiTheme="minorHAnsi"/>
                <w:color w:val="FFFFFF" w:themeColor="background1"/>
              </w:rPr>
              <w:t>Nome do campo - Master</w:t>
            </w:r>
            <w:r>
              <w:rPr>
                <w:rFonts w:ascii="Calibri" w:hAnsi="Calibri" w:cs="Calibri"/>
                <w:b/>
                <w:bCs/>
                <w:color w:val="FFFFFF"/>
              </w:rPr>
              <w:tab/>
            </w:r>
          </w:p>
        </w:tc>
        <w:tc>
          <w:tcPr>
            <w:tcW w:w="1418" w:type="dxa"/>
            <w:shd w:val="clear" w:color="auto" w:fill="333399"/>
          </w:tcPr>
          <w:p w:rsidR="00730FE0" w:rsidRPr="003F639E" w:rsidRDefault="00730FE0" w:rsidP="00BB51AF">
            <w:pPr>
              <w:spacing w:before="56" w:after="113"/>
              <w:ind w:left="360"/>
              <w:jc w:val="both"/>
            </w:pPr>
            <w:r w:rsidRPr="00325F64">
              <w:rPr>
                <w:rFonts w:asciiTheme="minorHAnsi" w:hAnsiTheme="minorHAnsi"/>
                <w:color w:val="FFFFFF" w:themeColor="background1"/>
              </w:rPr>
              <w:t xml:space="preserve">Tipo de </w:t>
            </w:r>
            <w:proofErr w:type="spellStart"/>
            <w:r w:rsidRPr="00325F64">
              <w:rPr>
                <w:rFonts w:asciiTheme="minorHAnsi" w:hAnsiTheme="minorHAnsi"/>
                <w:color w:val="FFFFFF" w:themeColor="background1"/>
              </w:rPr>
              <w:t>Join</w:t>
            </w:r>
            <w:proofErr w:type="spellEnd"/>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rPr>
            </w:pPr>
            <w:r w:rsidRPr="00325F64">
              <w:rPr>
                <w:rFonts w:asciiTheme="minorHAnsi" w:hAnsiTheme="minorHAnsi"/>
                <w:color w:val="FFFFFF" w:themeColor="background1"/>
              </w:rPr>
              <w:t xml:space="preserve">Nome da tabela - </w:t>
            </w:r>
            <w:proofErr w:type="spellStart"/>
            <w:r w:rsidRPr="00325F64">
              <w:rPr>
                <w:rFonts w:asciiTheme="minorHAnsi" w:hAnsiTheme="minorHAnsi"/>
                <w:color w:val="FFFFFF" w:themeColor="background1"/>
              </w:rPr>
              <w:t>Detail</w:t>
            </w:r>
            <w:proofErr w:type="spellEnd"/>
          </w:p>
        </w:tc>
        <w:tc>
          <w:tcPr>
            <w:tcW w:w="2410" w:type="dxa"/>
            <w:shd w:val="clear" w:color="auto" w:fill="333399"/>
          </w:tcPr>
          <w:p w:rsidR="00730FE0" w:rsidRPr="003F639E" w:rsidRDefault="00730FE0" w:rsidP="00BB51AF">
            <w:pPr>
              <w:spacing w:before="56" w:after="113"/>
              <w:ind w:left="360"/>
              <w:jc w:val="both"/>
            </w:pPr>
            <w:r w:rsidRPr="00325F64">
              <w:rPr>
                <w:rFonts w:asciiTheme="minorHAnsi" w:hAnsiTheme="minorHAnsi"/>
                <w:color w:val="FFFFFF" w:themeColor="background1"/>
              </w:rPr>
              <w:t xml:space="preserve">Nome do campo - </w:t>
            </w:r>
            <w:proofErr w:type="spellStart"/>
            <w:r w:rsidRPr="00325F64">
              <w:rPr>
                <w:rFonts w:asciiTheme="minorHAnsi" w:hAnsiTheme="minorHAnsi"/>
                <w:color w:val="FFFFFF" w:themeColor="background1"/>
              </w:rPr>
              <w:t>Detail</w:t>
            </w:r>
            <w:proofErr w:type="spellEnd"/>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TIPO_CURSO</w:t>
            </w:r>
          </w:p>
        </w:tc>
      </w:tr>
    </w:tbl>
    <w:p w:rsidR="00014495" w:rsidRDefault="00014495" w:rsidP="00804F02">
      <w:pPr>
        <w:pStyle w:val="MMTopic1"/>
        <w:numPr>
          <w:ilvl w:val="0"/>
          <w:numId w:val="0"/>
        </w:numPr>
        <w:rPr>
          <w:lang w:val="pt-BR"/>
        </w:rPr>
        <w:sectPr w:rsidR="00014495" w:rsidSect="00A6692C">
          <w:headerReference w:type="first" r:id="rId51"/>
          <w:footerReference w:type="first" r:id="rId52"/>
          <w:pgSz w:w="11909" w:h="16834" w:code="9"/>
          <w:pgMar w:top="1520" w:right="1151" w:bottom="1134" w:left="2852" w:header="567" w:footer="221" w:gutter="0"/>
          <w:cols w:space="720"/>
          <w:titlePg/>
        </w:sectPr>
      </w:pPr>
    </w:p>
    <w:p w:rsidR="00730FE0" w:rsidRPr="003F639E" w:rsidRDefault="00730FE0" w:rsidP="00730FE0">
      <w:pPr>
        <w:pStyle w:val="MMTopic3"/>
        <w:rPr>
          <w:lang w:val="pt-BR"/>
        </w:rPr>
      </w:pPr>
      <w:bookmarkStart w:id="18" w:name="_Toc342586720"/>
      <w:r>
        <w:rPr>
          <w:lang w:val="pt-BR"/>
        </w:rPr>
        <w:lastRenderedPageBreak/>
        <w:t>Es</w:t>
      </w:r>
      <w:r w:rsidRPr="003F639E">
        <w:rPr>
          <w:lang w:val="pt-BR"/>
        </w:rPr>
        <w:t>truturas de Dados</w:t>
      </w:r>
      <w:r>
        <w:rPr>
          <w:lang w:val="pt-BR"/>
        </w:rPr>
        <w:t xml:space="preserve"> - </w:t>
      </w:r>
      <w:proofErr w:type="spellStart"/>
      <w:r>
        <w:rPr>
          <w:lang w:val="pt-BR"/>
        </w:rPr>
        <w:t>m_carga_especializacao_remuneracao_docente</w:t>
      </w:r>
      <w:bookmarkEnd w:id="18"/>
      <w:proofErr w:type="spellEnd"/>
    </w:p>
    <w:p w:rsidR="00730FE0" w:rsidRDefault="00730FE0" w:rsidP="00730FE0">
      <w:pPr>
        <w:spacing w:before="56" w:after="113"/>
        <w:rPr>
          <w:rFonts w:asciiTheme="minorHAnsi" w:hAnsiTheme="minorHAnsi"/>
          <w:b/>
          <w:sz w:val="24"/>
          <w:szCs w:val="24"/>
        </w:rPr>
      </w:pPr>
    </w:p>
    <w:p w:rsidR="00730FE0" w:rsidRDefault="007926DE" w:rsidP="00730FE0">
      <w:pPr>
        <w:spacing w:before="100" w:beforeAutospacing="1" w:after="100" w:afterAutospacing="1"/>
        <w:ind w:left="360"/>
        <w:rPr>
          <w:rFonts w:ascii="Calibri" w:hAnsi="Calibri" w:cs="Calibri"/>
          <w:b/>
          <w:color w:val="000000"/>
          <w:sz w:val="24"/>
          <w:szCs w:val="24"/>
        </w:rPr>
      </w:pPr>
      <w:r>
        <w:rPr>
          <w:rFonts w:asciiTheme="minorHAnsi" w:hAnsiTheme="minorHAnsi"/>
          <w:b/>
          <w:noProof/>
          <w:sz w:val="24"/>
          <w:szCs w:val="24"/>
          <w:lang w:eastAsia="pt-BR"/>
        </w:rPr>
        <w:pict>
          <v:shape id="_x0000_s1112" type="#_x0000_t75" style="position:absolute;left:0;text-align:left;margin-left:22.05pt;margin-top:31.35pt;width:688.5pt;height:352.9pt;z-index:251663872" filled="t" stroked="t">
            <v:imagedata r:id="rId53" o:title=""/>
          </v:shape>
          <o:OLEObject Type="Embed" ProgID="Visio.Drawing.11" ShapeID="_x0000_s1112" DrawAspect="Content" ObjectID="_1417441516" r:id="rId54"/>
        </w:pict>
      </w:r>
      <w:r w:rsidR="00730FE0" w:rsidRPr="00FA296E">
        <w:rPr>
          <w:rFonts w:ascii="Calibri" w:hAnsi="Calibri" w:cs="Calibri"/>
          <w:b/>
          <w:color w:val="000000"/>
          <w:sz w:val="24"/>
          <w:szCs w:val="24"/>
        </w:rPr>
        <w:t>Desenho do mapa</w:t>
      </w:r>
    </w:p>
    <w:p w:rsidR="00730FE0" w:rsidRDefault="00730FE0" w:rsidP="00730FE0">
      <w:pPr>
        <w:spacing w:before="56" w:after="113"/>
        <w:ind w:firstLine="360"/>
        <w:rPr>
          <w:rFonts w:asciiTheme="minorHAnsi" w:hAnsiTheme="minorHAnsi"/>
          <w:b/>
          <w:sz w:val="24"/>
          <w:szCs w:val="24"/>
        </w:rPr>
      </w:pPr>
    </w:p>
    <w:p w:rsidR="00651A04" w:rsidRDefault="00651A04" w:rsidP="00730FE0">
      <w:pPr>
        <w:spacing w:before="56" w:after="113"/>
        <w:ind w:firstLine="360"/>
        <w:rPr>
          <w:rFonts w:asciiTheme="minorHAnsi" w:hAnsiTheme="minorHAnsi"/>
          <w:b/>
          <w:sz w:val="24"/>
          <w:szCs w:val="24"/>
        </w:rPr>
      </w:pPr>
    </w:p>
    <w:p w:rsidR="00730FE0" w:rsidRDefault="00730FE0" w:rsidP="00730FE0">
      <w:pPr>
        <w:spacing w:before="56" w:after="113"/>
        <w:ind w:firstLine="360"/>
        <w:rPr>
          <w:rFonts w:asciiTheme="minorHAnsi" w:hAnsiTheme="minorHAnsi"/>
          <w:b/>
          <w:sz w:val="24"/>
          <w:szCs w:val="24"/>
        </w:rPr>
      </w:pPr>
    </w:p>
    <w:p w:rsidR="00730FE0" w:rsidRDefault="00730FE0" w:rsidP="00730FE0">
      <w:pPr>
        <w:spacing w:before="56" w:after="113"/>
        <w:ind w:firstLine="360"/>
        <w:rPr>
          <w:rFonts w:asciiTheme="minorHAnsi" w:hAnsiTheme="minorHAnsi"/>
          <w:b/>
          <w:sz w:val="24"/>
          <w:szCs w:val="24"/>
        </w:rPr>
      </w:pPr>
    </w:p>
    <w:p w:rsidR="00730FE0" w:rsidRDefault="00730FE0" w:rsidP="00730FE0">
      <w:pPr>
        <w:spacing w:before="56" w:after="113"/>
        <w:ind w:firstLine="360"/>
        <w:rPr>
          <w:rFonts w:asciiTheme="minorHAnsi" w:hAnsiTheme="minorHAnsi"/>
          <w:b/>
          <w:sz w:val="24"/>
          <w:szCs w:val="24"/>
        </w:rPr>
      </w:pPr>
    </w:p>
    <w:p w:rsidR="00730FE0" w:rsidRDefault="00730FE0" w:rsidP="00730FE0">
      <w:pPr>
        <w:spacing w:before="56" w:after="113"/>
        <w:ind w:firstLine="360"/>
        <w:rPr>
          <w:rFonts w:asciiTheme="minorHAnsi" w:hAnsiTheme="minorHAnsi"/>
          <w:b/>
          <w:sz w:val="24"/>
          <w:szCs w:val="24"/>
        </w:rPr>
      </w:pPr>
    </w:p>
    <w:p w:rsidR="00014495" w:rsidRDefault="00014495" w:rsidP="00730FE0">
      <w:pPr>
        <w:spacing w:before="56" w:after="113"/>
        <w:ind w:firstLine="360"/>
        <w:rPr>
          <w:rFonts w:asciiTheme="minorHAnsi" w:hAnsiTheme="minorHAnsi"/>
          <w:b/>
          <w:sz w:val="24"/>
          <w:szCs w:val="24"/>
        </w:rPr>
      </w:pPr>
    </w:p>
    <w:p w:rsidR="00014495" w:rsidRDefault="00014495" w:rsidP="00730FE0">
      <w:pPr>
        <w:spacing w:before="56" w:after="113"/>
        <w:ind w:firstLine="360"/>
        <w:rPr>
          <w:rFonts w:asciiTheme="minorHAnsi" w:hAnsiTheme="minorHAnsi"/>
          <w:b/>
          <w:sz w:val="24"/>
          <w:szCs w:val="24"/>
        </w:rPr>
      </w:pPr>
    </w:p>
    <w:p w:rsidR="00014495" w:rsidRDefault="00014495">
      <w:pPr>
        <w:widowControl/>
        <w:spacing w:before="0" w:after="0" w:line="240" w:lineRule="auto"/>
        <w:rPr>
          <w:rFonts w:asciiTheme="minorHAnsi" w:hAnsiTheme="minorHAnsi"/>
          <w:b/>
          <w:sz w:val="24"/>
          <w:szCs w:val="24"/>
        </w:rPr>
      </w:pPr>
      <w:r>
        <w:rPr>
          <w:rFonts w:asciiTheme="minorHAnsi" w:hAnsiTheme="minorHAnsi"/>
          <w:b/>
          <w:sz w:val="24"/>
          <w:szCs w:val="24"/>
        </w:rPr>
        <w:br w:type="page"/>
      </w:r>
    </w:p>
    <w:p w:rsidR="002F0261" w:rsidRDefault="002F0261" w:rsidP="00730FE0">
      <w:pPr>
        <w:spacing w:before="56" w:after="113"/>
        <w:ind w:firstLine="360"/>
        <w:rPr>
          <w:rFonts w:asciiTheme="minorHAnsi" w:hAnsiTheme="minorHAnsi"/>
          <w:b/>
          <w:sz w:val="24"/>
          <w:szCs w:val="24"/>
        </w:rPr>
        <w:sectPr w:rsidR="002F0261" w:rsidSect="002F0261">
          <w:headerReference w:type="first" r:id="rId55"/>
          <w:footerReference w:type="first" r:id="rId56"/>
          <w:pgSz w:w="16834" w:h="11909" w:orient="landscape" w:code="9"/>
          <w:pgMar w:top="1988" w:right="1520" w:bottom="1151" w:left="1134" w:header="567" w:footer="221" w:gutter="0"/>
          <w:cols w:space="720"/>
          <w:titlePg/>
          <w:docGrid w:linePitch="272"/>
        </w:sectPr>
      </w:pPr>
    </w:p>
    <w:p w:rsidR="00014495" w:rsidRDefault="00014495" w:rsidP="00730FE0">
      <w:pPr>
        <w:spacing w:before="56" w:after="113"/>
        <w:ind w:firstLine="360"/>
        <w:rPr>
          <w:rFonts w:asciiTheme="minorHAnsi" w:hAnsiTheme="minorHAnsi"/>
          <w:b/>
          <w:sz w:val="24"/>
          <w:szCs w:val="24"/>
        </w:rPr>
      </w:pPr>
    </w:p>
    <w:p w:rsidR="00730FE0" w:rsidRPr="00FA296E" w:rsidRDefault="00730FE0" w:rsidP="002F0261">
      <w:pPr>
        <w:spacing w:before="56" w:after="113"/>
        <w:rPr>
          <w:rFonts w:asciiTheme="minorHAnsi" w:hAnsiTheme="minorHAnsi"/>
          <w:b/>
          <w:sz w:val="24"/>
          <w:szCs w:val="24"/>
        </w:rPr>
      </w:pPr>
      <w:r w:rsidRPr="00FA296E">
        <w:rPr>
          <w:rFonts w:asciiTheme="minorHAnsi" w:hAnsiTheme="minorHAnsi"/>
          <w:b/>
          <w:sz w:val="24"/>
          <w:szCs w:val="24"/>
        </w:rPr>
        <w:t>Descriç</w:t>
      </w:r>
      <w:r>
        <w:rPr>
          <w:rFonts w:asciiTheme="minorHAnsi" w:hAnsiTheme="minorHAnsi"/>
          <w:b/>
          <w:sz w:val="24"/>
          <w:szCs w:val="24"/>
        </w:rPr>
        <w:t>ão do mapa</w:t>
      </w:r>
      <w:r w:rsidRPr="00FA296E">
        <w:rPr>
          <w:rFonts w:asciiTheme="minorHAnsi" w:hAnsiTheme="minorHAnsi"/>
          <w:b/>
          <w:sz w:val="24"/>
          <w:szCs w:val="24"/>
        </w:rPr>
        <w:t>:</w:t>
      </w:r>
    </w:p>
    <w:p w:rsidR="00730FE0" w:rsidRDefault="00730FE0" w:rsidP="00730FE0">
      <w:pPr>
        <w:spacing w:before="100" w:beforeAutospacing="1" w:after="100" w:afterAutospacing="1"/>
        <w:ind w:left="360"/>
        <w:rPr>
          <w:rFonts w:ascii="Calibri" w:hAnsi="Calibri" w:cs="Calibri"/>
          <w:color w:val="000000"/>
        </w:rPr>
      </w:pPr>
      <w:r>
        <w:rPr>
          <w:rFonts w:ascii="Calibri" w:hAnsi="Calibri" w:cs="Calibri"/>
          <w:color w:val="000000"/>
        </w:rPr>
        <w:t xml:space="preserve">Este mapa é responsável por fazer a leitura dos dados das tabelas </w:t>
      </w:r>
      <w:r w:rsidR="006F2F60">
        <w:rPr>
          <w:rFonts w:ascii="Calibri" w:hAnsi="Calibri" w:cs="Calibri"/>
          <w:color w:val="000000"/>
        </w:rPr>
        <w:t xml:space="preserve">TURMA, DATA_TURMA, </w:t>
      </w:r>
      <w:r>
        <w:rPr>
          <w:rFonts w:ascii="Calibri" w:hAnsi="Calibri" w:cs="Calibri"/>
          <w:color w:val="000000"/>
        </w:rPr>
        <w:t>ALOCACAO_PROFESSOR</w:t>
      </w:r>
      <w:r w:rsidR="006F2F60">
        <w:rPr>
          <w:rFonts w:ascii="Calibri" w:hAnsi="Calibri" w:cs="Calibri"/>
          <w:color w:val="000000"/>
        </w:rPr>
        <w:t>, CURSO, PROFESSOR, DADOS_PROFESSOR, GRUPO_CURSO, VALOR_HORA_AULA e CAMPUS</w:t>
      </w:r>
      <w:r>
        <w:rPr>
          <w:rFonts w:ascii="Calibri" w:hAnsi="Calibri" w:cs="Calibri"/>
          <w:color w:val="000000"/>
        </w:rPr>
        <w:t xml:space="preserve"> que compõe a ODS elementar e trazer para tabela REMUNERACAO_DOCENTE alocações vindas do legado através das </w:t>
      </w:r>
      <w:proofErr w:type="spellStart"/>
      <w:r>
        <w:rPr>
          <w:rFonts w:ascii="Calibri" w:hAnsi="Calibri" w:cs="Calibri"/>
          <w:color w:val="000000"/>
        </w:rPr>
        <w:t>stages</w:t>
      </w:r>
      <w:proofErr w:type="spellEnd"/>
      <w:r>
        <w:rPr>
          <w:rFonts w:ascii="Calibri" w:hAnsi="Calibri" w:cs="Calibri"/>
          <w:color w:val="000000"/>
        </w:rPr>
        <w:t>, após sua execução diária.</w:t>
      </w:r>
    </w:p>
    <w:p w:rsidR="00730FE0" w:rsidRDefault="00730FE0" w:rsidP="00730FE0">
      <w:pPr>
        <w:spacing w:before="100" w:beforeAutospacing="1" w:after="100" w:afterAutospacing="1"/>
        <w:ind w:left="360"/>
        <w:rPr>
          <w:rFonts w:ascii="Calibri" w:hAnsi="Calibri" w:cs="Calibri"/>
          <w:color w:val="000000"/>
        </w:rPr>
      </w:pPr>
      <w:r>
        <w:rPr>
          <w:rFonts w:ascii="Calibri" w:hAnsi="Calibri" w:cs="Calibri"/>
          <w:color w:val="000000"/>
        </w:rPr>
        <w:t xml:space="preserve">Ao realizar a seleção destas alocações é realizada uma consulta na tabela da REMUNERACAO_DOCENTE através da </w:t>
      </w:r>
      <w:proofErr w:type="spellStart"/>
      <w:r>
        <w:rPr>
          <w:rFonts w:ascii="Calibri" w:hAnsi="Calibri" w:cs="Calibri"/>
          <w:color w:val="000000"/>
        </w:rPr>
        <w:t>lookup</w:t>
      </w:r>
      <w:proofErr w:type="spellEnd"/>
      <w:r>
        <w:rPr>
          <w:rFonts w:ascii="Calibri" w:hAnsi="Calibri" w:cs="Calibri"/>
          <w:color w:val="000000"/>
        </w:rPr>
        <w:t xml:space="preserve"> </w:t>
      </w:r>
      <w:r w:rsidR="006F2F60" w:rsidRPr="006F2F60">
        <w:rPr>
          <w:rFonts w:ascii="Calibri" w:hAnsi="Calibri" w:cs="Calibri"/>
          <w:color w:val="000000"/>
        </w:rPr>
        <w:t>LKP_VALIDA_REGISTROS</w:t>
      </w:r>
      <w:r>
        <w:rPr>
          <w:rFonts w:ascii="Calibri" w:hAnsi="Calibri" w:cs="Calibri"/>
          <w:color w:val="000000"/>
        </w:rPr>
        <w:t xml:space="preserve">, a fim de verificar se trata-se de uma alocação que já existe e poderá ser atualizada ou descartada ou se é uma alocação nova e deverá ser inserida no destino. </w:t>
      </w:r>
    </w:p>
    <w:p w:rsidR="00730FE0" w:rsidRDefault="00730FE0" w:rsidP="006074F9">
      <w:pPr>
        <w:pStyle w:val="PargrafodaLista"/>
        <w:numPr>
          <w:ilvl w:val="0"/>
          <w:numId w:val="14"/>
        </w:numPr>
        <w:spacing w:before="100" w:beforeAutospacing="1" w:after="100" w:afterAutospacing="1"/>
        <w:rPr>
          <w:rFonts w:ascii="Calibri" w:hAnsi="Calibri" w:cs="Calibri"/>
          <w:color w:val="000000"/>
        </w:rPr>
      </w:pPr>
      <w:r w:rsidRPr="00E9350C">
        <w:rPr>
          <w:rFonts w:ascii="Calibri" w:hAnsi="Calibri" w:cs="Calibri"/>
          <w:color w:val="000000"/>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rPr>
        <w:t>algum destes</w:t>
      </w:r>
      <w:r w:rsidRPr="00E9350C">
        <w:rPr>
          <w:rFonts w:ascii="Calibri" w:hAnsi="Calibri" w:cs="Calibri"/>
          <w:color w:val="000000"/>
        </w:rPr>
        <w:t xml:space="preserve"> campos tenham sido alterados, deverá ser atualizado o IND_APTO_PAGAMENTO = 3</w:t>
      </w:r>
      <w:r>
        <w:rPr>
          <w:rFonts w:ascii="Calibri" w:hAnsi="Calibri" w:cs="Calibri"/>
          <w:color w:val="000000"/>
        </w:rPr>
        <w:t xml:space="preserve"> da alocação</w:t>
      </w:r>
      <w:r w:rsidRPr="00E9350C">
        <w:rPr>
          <w:rFonts w:ascii="Calibri" w:hAnsi="Calibri" w:cs="Calibri"/>
          <w:color w:val="000000"/>
        </w:rPr>
        <w:t>, significando que o registro foi descartado. Caso não</w:t>
      </w:r>
      <w:r>
        <w:rPr>
          <w:rFonts w:ascii="Calibri" w:hAnsi="Calibri" w:cs="Calibri"/>
          <w:color w:val="000000"/>
        </w:rPr>
        <w:t xml:space="preserve"> seja em um campo chave deverá </w:t>
      </w:r>
      <w:r w:rsidRPr="00E9350C">
        <w:rPr>
          <w:rFonts w:ascii="Calibri" w:hAnsi="Calibri" w:cs="Calibri"/>
          <w:color w:val="000000"/>
        </w:rPr>
        <w:t xml:space="preserve">apenas atualizar </w:t>
      </w:r>
      <w:r>
        <w:rPr>
          <w:rFonts w:ascii="Calibri" w:hAnsi="Calibri" w:cs="Calibri"/>
          <w:color w:val="000000"/>
        </w:rPr>
        <w:t>as alocações n</w:t>
      </w:r>
      <w:r w:rsidRPr="00E9350C">
        <w:rPr>
          <w:rFonts w:ascii="Calibri" w:hAnsi="Calibri" w:cs="Calibri"/>
          <w:color w:val="000000"/>
        </w:rPr>
        <w:t xml:space="preserve">o destino com os novos valores recebidos e </w:t>
      </w:r>
      <w:r>
        <w:rPr>
          <w:rFonts w:ascii="Calibri" w:hAnsi="Calibri" w:cs="Calibri"/>
          <w:color w:val="000000"/>
        </w:rPr>
        <w:t>atualizar</w:t>
      </w:r>
      <w:r w:rsidRPr="00E9350C">
        <w:rPr>
          <w:rFonts w:ascii="Calibri" w:hAnsi="Calibri" w:cs="Calibri"/>
          <w:color w:val="000000"/>
        </w:rPr>
        <w:t xml:space="preserve"> o IND_APTO_PAGAMENTO = 1.</w:t>
      </w:r>
    </w:p>
    <w:p w:rsidR="00730FE0" w:rsidRDefault="00730FE0" w:rsidP="006074F9">
      <w:pPr>
        <w:pStyle w:val="PargrafodaLista"/>
        <w:numPr>
          <w:ilvl w:val="0"/>
          <w:numId w:val="14"/>
        </w:numPr>
        <w:spacing w:before="100" w:beforeAutospacing="1" w:after="100" w:afterAutospacing="1"/>
        <w:rPr>
          <w:rFonts w:ascii="Calibri" w:hAnsi="Calibri" w:cs="Calibri"/>
          <w:color w:val="000000"/>
        </w:rPr>
      </w:pPr>
      <w:r>
        <w:rPr>
          <w:rFonts w:ascii="Calibri" w:hAnsi="Calibri" w:cs="Calibri"/>
          <w:color w:val="000000"/>
        </w:rPr>
        <w:t xml:space="preserve">Caso se tratar de uma nova alocação, deveremos inserir os dados da mesma na REMUNERACAO_DOCENTE com </w:t>
      </w:r>
      <w:r w:rsidRPr="00E9350C">
        <w:rPr>
          <w:rFonts w:ascii="Calibri" w:hAnsi="Calibri" w:cs="Calibri"/>
          <w:color w:val="000000"/>
        </w:rPr>
        <w:t>IND_APTO_PAGAMENTO =</w:t>
      </w:r>
      <w:r>
        <w:rPr>
          <w:rFonts w:ascii="Calibri" w:hAnsi="Calibri" w:cs="Calibri"/>
          <w:color w:val="000000"/>
        </w:rPr>
        <w:t xml:space="preserve"> 1.</w:t>
      </w:r>
    </w:p>
    <w:p w:rsidR="00730FE0" w:rsidRDefault="00730FE0" w:rsidP="00730FE0">
      <w:pPr>
        <w:spacing w:before="100" w:beforeAutospacing="1" w:after="100" w:afterAutospacing="1"/>
        <w:rPr>
          <w:rFonts w:ascii="Calibri" w:hAnsi="Calibri" w:cs="Calibri"/>
        </w:rPr>
      </w:pPr>
      <w:r>
        <w:rPr>
          <w:rFonts w:ascii="Calibri" w:hAnsi="Calibri" w:cs="Calibri"/>
          <w:color w:val="000000"/>
        </w:rPr>
        <w:t xml:space="preserve">   Após esta validação será calculada a quantidade de hora e de adicional noturno por dia para aquela alocação. O </w:t>
      </w:r>
      <w:proofErr w:type="spellStart"/>
      <w:r w:rsidRPr="00B62AEE">
        <w:rPr>
          <w:rFonts w:ascii="Calibri" w:hAnsi="Calibri" w:cs="Calibri"/>
          <w:color w:val="000000"/>
        </w:rPr>
        <w:t>router</w:t>
      </w:r>
      <w:proofErr w:type="spellEnd"/>
      <w:r>
        <w:rPr>
          <w:rFonts w:ascii="Calibri" w:hAnsi="Calibri" w:cs="Calibri"/>
          <w:color w:val="000000"/>
        </w:rPr>
        <w:t xml:space="preserve"> </w:t>
      </w:r>
      <w:r w:rsidR="006F2F60" w:rsidRPr="006F2F60">
        <w:rPr>
          <w:rFonts w:ascii="Calibri" w:hAnsi="Calibri" w:cs="Calibri"/>
          <w:color w:val="000000"/>
        </w:rPr>
        <w:t>RTR_INDICACAO</w:t>
      </w:r>
      <w:r>
        <w:rPr>
          <w:rFonts w:ascii="Calibri" w:hAnsi="Calibri" w:cs="Calibri"/>
          <w:color w:val="FF0000"/>
        </w:rPr>
        <w:t xml:space="preserve"> </w:t>
      </w:r>
      <w:r w:rsidRPr="00133B4C">
        <w:rPr>
          <w:rFonts w:ascii="Calibri" w:hAnsi="Calibri" w:cs="Calibri"/>
        </w:rPr>
        <w:t xml:space="preserve">será utilizado para separar os fluxos </w:t>
      </w:r>
      <w:r>
        <w:rPr>
          <w:rFonts w:ascii="Calibri" w:hAnsi="Calibri" w:cs="Calibri"/>
        </w:rPr>
        <w:t>entre</w:t>
      </w:r>
      <w:r w:rsidRPr="00133B4C">
        <w:rPr>
          <w:rFonts w:ascii="Calibri" w:hAnsi="Calibri" w:cs="Calibri"/>
        </w:rPr>
        <w:t xml:space="preserve"> alocação nova </w:t>
      </w:r>
      <w:r>
        <w:rPr>
          <w:rFonts w:ascii="Calibri" w:hAnsi="Calibri" w:cs="Calibri"/>
        </w:rPr>
        <w:t>e quem será</w:t>
      </w:r>
      <w:r w:rsidRPr="00133B4C">
        <w:rPr>
          <w:rFonts w:ascii="Calibri" w:hAnsi="Calibri" w:cs="Calibri"/>
        </w:rPr>
        <w:t xml:space="preserve"> uma atualização. Os novos dados das alocações existentes deverão </w:t>
      </w:r>
      <w:r>
        <w:rPr>
          <w:rFonts w:ascii="Calibri" w:hAnsi="Calibri" w:cs="Calibri"/>
        </w:rPr>
        <w:t xml:space="preserve">ser atualizados na tabela </w:t>
      </w:r>
      <w:r>
        <w:rPr>
          <w:rFonts w:ascii="Calibri" w:hAnsi="Calibri" w:cs="Calibri"/>
          <w:color w:val="000000"/>
        </w:rPr>
        <w:t>REMUNERACAO_DOCENTE</w:t>
      </w:r>
      <w:r>
        <w:rPr>
          <w:rFonts w:ascii="Calibri" w:hAnsi="Calibri" w:cs="Calibri"/>
        </w:rPr>
        <w:t>; enquanto para</w:t>
      </w:r>
      <w:r w:rsidRPr="00133B4C">
        <w:rPr>
          <w:rFonts w:ascii="Calibri" w:hAnsi="Calibri" w:cs="Calibri"/>
        </w:rPr>
        <w:t xml:space="preserve"> nova alocação </w:t>
      </w:r>
      <w:r>
        <w:rPr>
          <w:rFonts w:ascii="Calibri" w:hAnsi="Calibri" w:cs="Calibri"/>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rPr>
      </w:pPr>
    </w:p>
    <w:p w:rsidR="00730FE0" w:rsidRPr="00FA296E" w:rsidRDefault="00730FE0" w:rsidP="00730FE0">
      <w:pPr>
        <w:spacing w:before="100" w:beforeAutospacing="1" w:after="100" w:afterAutospacing="1"/>
        <w:ind w:left="360"/>
        <w:rPr>
          <w:b/>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Fontes</w:t>
            </w:r>
          </w:p>
        </w:tc>
        <w:tc>
          <w:tcPr>
            <w:tcW w:w="2976"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pPr>
            <w:proofErr w:type="spellStart"/>
            <w:r>
              <w:rPr>
                <w:rFonts w:ascii="Calibri" w:hAnsi="Calibri" w:cs="Calibri"/>
                <w:color w:val="000000"/>
              </w:rPr>
              <w:t>m_carga_alocacao_consolid_horist</w:t>
            </w:r>
            <w:proofErr w:type="spellEnd"/>
          </w:p>
        </w:tc>
        <w:tc>
          <w:tcPr>
            <w:tcW w:w="3119" w:type="dxa"/>
            <w:shd w:val="clear" w:color="auto" w:fill="CCCCFF"/>
          </w:tcPr>
          <w:p w:rsidR="00730FE0" w:rsidRPr="003F639E" w:rsidRDefault="00730FE0" w:rsidP="00BB51AF">
            <w:pPr>
              <w:spacing w:before="56" w:after="113"/>
              <w:ind w:left="360"/>
            </w:pPr>
            <w:r>
              <w:rPr>
                <w:rFonts w:ascii="Calibri" w:hAnsi="Calibri" w:cs="Calibri"/>
                <w:color w:val="000000"/>
              </w:rPr>
              <w:t xml:space="preserve">Tabelas </w:t>
            </w:r>
            <w:r w:rsidRPr="00AE40C5">
              <w:rPr>
                <w:rFonts w:ascii="Calibri" w:hAnsi="Calibri" w:cs="Calibri"/>
                <w:color w:val="000000"/>
              </w:rPr>
              <w:t>V_ALOCACAO_PROFESSOR; COMPOSICAO_TEMPOS</w:t>
            </w:r>
          </w:p>
        </w:tc>
        <w:tc>
          <w:tcPr>
            <w:tcW w:w="2976" w:type="dxa"/>
            <w:shd w:val="clear" w:color="auto" w:fill="CCCCFF"/>
          </w:tcPr>
          <w:p w:rsidR="00730FE0" w:rsidRPr="003F639E" w:rsidRDefault="00730FE0" w:rsidP="002C5E5D">
            <w:pPr>
              <w:spacing w:before="56" w:after="113"/>
              <w:ind w:left="360"/>
            </w:pPr>
            <w:r>
              <w:rPr>
                <w:rFonts w:ascii="Calibri" w:hAnsi="Calibri" w:cs="Calibri"/>
                <w:color w:val="000000"/>
              </w:rPr>
              <w:t xml:space="preserve"> Tabela </w:t>
            </w:r>
            <w:r w:rsidR="002C5E5D">
              <w:rPr>
                <w:rFonts w:ascii="Calibri" w:hAnsi="Calibri" w:cs="Calibri"/>
                <w:color w:val="000000"/>
              </w:rPr>
              <w:t>REMUNERACAO</w:t>
            </w:r>
            <w:r>
              <w:rPr>
                <w:rFonts w:ascii="Calibri" w:hAnsi="Calibri" w:cs="Calibri"/>
                <w:color w:val="000000"/>
              </w:rPr>
              <w:t>_</w:t>
            </w:r>
            <w:r w:rsidR="002C5E5D">
              <w:rPr>
                <w:rFonts w:ascii="Calibri" w:hAnsi="Calibri" w:cs="Calibri"/>
                <w:color w:val="000000"/>
              </w:rPr>
              <w:t>DOCENTE</w:t>
            </w:r>
          </w:p>
        </w:tc>
      </w:tr>
    </w:tbl>
    <w:p w:rsidR="00730FE0" w:rsidRDefault="00730FE0" w:rsidP="00730FE0">
      <w:pPr>
        <w:spacing w:before="56" w:after="113"/>
        <w:ind w:left="360"/>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Layout das tabelas de origem e destino.</w:t>
      </w:r>
    </w:p>
    <w:p w:rsidR="00730FE0" w:rsidRDefault="00730FE0" w:rsidP="00730FE0">
      <w:pPr>
        <w:spacing w:before="56" w:after="113"/>
        <w:rPr>
          <w:color w:val="FF0000"/>
          <w:sz w:val="44"/>
          <w:szCs w:val="44"/>
        </w:rPr>
      </w:pPr>
      <w:r>
        <w:rPr>
          <w:color w:val="FF0000"/>
          <w:sz w:val="44"/>
          <w:szCs w:val="44"/>
        </w:rPr>
        <w:tab/>
      </w:r>
      <w:r w:rsidR="006F2F60">
        <w:rPr>
          <w:color w:val="FF0000"/>
          <w:sz w:val="44"/>
          <w:szCs w:val="44"/>
        </w:rPr>
        <w:object w:dxaOrig="1550" w:dyaOrig="991">
          <v:shape id="_x0000_i1037" type="#_x0000_t75" style="width:77.25pt;height:49.5pt" o:ole="">
            <v:imagedata r:id="rId57" o:title=""/>
          </v:shape>
          <o:OLEObject Type="Embed" ProgID="Excel.Sheet.12" ShapeID="_x0000_i1037" DrawAspect="Icon" ObjectID="_1417441499" r:id="rId58"/>
        </w:object>
      </w:r>
    </w:p>
    <w:p w:rsidR="00730FE0" w:rsidRPr="009012DF" w:rsidRDefault="00730FE0" w:rsidP="00730FE0">
      <w:pPr>
        <w:spacing w:before="56" w:after="113"/>
        <w:ind w:left="360"/>
        <w:rPr>
          <w:rFonts w:asciiTheme="minorHAnsi" w:hAnsiTheme="minorHAnsi"/>
          <w:b/>
        </w:rPr>
      </w:pPr>
      <w:r w:rsidRPr="009012DF">
        <w:rPr>
          <w:rFonts w:asciiTheme="minorHAnsi" w:hAnsiTheme="minorHAnsi"/>
          <w:b/>
        </w:rPr>
        <w:t>Mapeamento de Origem e destino encontra-se na item 5 deste documento.</w:t>
      </w:r>
    </w:p>
    <w:p w:rsidR="00730FE0" w:rsidRDefault="00730FE0" w:rsidP="00730FE0">
      <w:pPr>
        <w:spacing w:before="56" w:after="113"/>
      </w:pPr>
    </w:p>
    <w:p w:rsidR="002F0261" w:rsidRDefault="002F0261" w:rsidP="00730FE0">
      <w:pPr>
        <w:spacing w:before="56" w:after="113"/>
      </w:pPr>
    </w:p>
    <w:p w:rsidR="002F0261" w:rsidRDefault="002F0261" w:rsidP="00730FE0">
      <w:pPr>
        <w:spacing w:before="56" w:after="113"/>
      </w:pPr>
    </w:p>
    <w:p w:rsidR="002F0261" w:rsidRDefault="002F0261" w:rsidP="00730FE0">
      <w:pPr>
        <w:spacing w:before="56" w:after="113"/>
      </w:pPr>
    </w:p>
    <w:p w:rsidR="002F0261" w:rsidRDefault="002F0261" w:rsidP="00730FE0">
      <w:pPr>
        <w:spacing w:before="56" w:after="113"/>
      </w:pPr>
    </w:p>
    <w:p w:rsidR="00730FE0" w:rsidRDefault="00730FE0" w:rsidP="00730FE0">
      <w:pPr>
        <w:spacing w:before="56" w:after="113"/>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lastRenderedPageBreak/>
        <w:t xml:space="preserve">Regras de </w:t>
      </w:r>
      <w:proofErr w:type="spellStart"/>
      <w:r w:rsidRPr="00FA296E">
        <w:rPr>
          <w:rFonts w:asciiTheme="minorHAnsi" w:hAnsiTheme="minorHAnsi"/>
          <w:b/>
          <w:sz w:val="24"/>
          <w:szCs w:val="24"/>
        </w:rPr>
        <w:t>join</w:t>
      </w:r>
      <w:proofErr w:type="spellEnd"/>
      <w:r w:rsidRPr="00FA296E">
        <w:rPr>
          <w:rFonts w:asciiTheme="minorHAnsi" w:hAnsiTheme="minorHAnsi"/>
          <w:b/>
          <w:sz w:val="24"/>
          <w:szCs w:val="24"/>
        </w:rPr>
        <w:t xml:space="preserve"> entre as tabelas</w:t>
      </w:r>
      <w:r>
        <w:rPr>
          <w:rFonts w:asciiTheme="minorHAnsi" w:hAnsiTheme="minorHAnsi"/>
          <w:b/>
          <w:sz w:val="24"/>
          <w:szCs w:val="24"/>
        </w:rPr>
        <w:t>:</w:t>
      </w:r>
    </w:p>
    <w:tbl>
      <w:tblPr>
        <w:tblW w:w="5625" w:type="pct"/>
        <w:tblInd w:w="-1104" w:type="dxa"/>
        <w:tblBorders>
          <w:top w:val="single" w:sz="4" w:space="0" w:color="auto"/>
          <w:left w:val="single" w:sz="4" w:space="0" w:color="auto"/>
          <w:bottom w:val="single" w:sz="4" w:space="0" w:color="auto"/>
          <w:right w:val="single" w:sz="4" w:space="0" w:color="auto"/>
          <w:insideH w:val="single" w:sz="6" w:space="0" w:color="0066CC"/>
        </w:tblBorders>
        <w:tblCellMar>
          <w:left w:w="30" w:type="dxa"/>
          <w:right w:w="30" w:type="dxa"/>
        </w:tblCellMar>
        <w:tblLook w:val="0000" w:firstRow="0" w:lastRow="0" w:firstColumn="0" w:lastColumn="0" w:noHBand="0" w:noVBand="0"/>
      </w:tblPr>
      <w:tblGrid>
        <w:gridCol w:w="2273"/>
        <w:gridCol w:w="2306"/>
        <w:gridCol w:w="884"/>
        <w:gridCol w:w="2163"/>
        <w:gridCol w:w="2306"/>
      </w:tblGrid>
      <w:tr w:rsidR="00730FE0" w:rsidRPr="003F639E" w:rsidTr="002F0261">
        <w:trPr>
          <w:trHeight w:val="548"/>
        </w:trPr>
        <w:tc>
          <w:tcPr>
            <w:tcW w:w="1157" w:type="pct"/>
            <w:shd w:val="clear" w:color="auto" w:fill="333399"/>
          </w:tcPr>
          <w:p w:rsidR="00730FE0" w:rsidRPr="003F639E" w:rsidRDefault="00730FE0" w:rsidP="00BB51AF">
            <w:pPr>
              <w:tabs>
                <w:tab w:val="right" w:pos="2350"/>
              </w:tabs>
              <w:spacing w:before="56" w:after="113"/>
              <w:jc w:val="both"/>
              <w:rPr>
                <w:rFonts w:ascii="Calibri" w:hAnsi="Calibri" w:cs="Calibri"/>
                <w:b/>
                <w:bCs/>
                <w:color w:val="FFFFFF"/>
              </w:rPr>
            </w:pPr>
            <w:r w:rsidRPr="00325F64">
              <w:rPr>
                <w:rFonts w:asciiTheme="minorHAnsi" w:hAnsiTheme="minorHAnsi"/>
                <w:color w:val="FFFFFF" w:themeColor="background1"/>
              </w:rPr>
              <w:t>Nome da tabela - Master</w:t>
            </w:r>
          </w:p>
        </w:tc>
        <w:tc>
          <w:tcPr>
            <w:tcW w:w="1157" w:type="pct"/>
            <w:shd w:val="clear" w:color="auto" w:fill="333399"/>
          </w:tcPr>
          <w:p w:rsidR="00730FE0" w:rsidRPr="003F639E" w:rsidRDefault="00730FE0" w:rsidP="00BB51AF">
            <w:pPr>
              <w:tabs>
                <w:tab w:val="right" w:pos="2350"/>
              </w:tabs>
              <w:spacing w:before="56" w:after="113"/>
              <w:ind w:left="360"/>
              <w:jc w:val="both"/>
            </w:pPr>
            <w:r w:rsidRPr="00325F64">
              <w:rPr>
                <w:rFonts w:asciiTheme="minorHAnsi" w:hAnsiTheme="minorHAnsi"/>
                <w:color w:val="FFFFFF" w:themeColor="background1"/>
              </w:rPr>
              <w:t>Nome do campo - Master</w:t>
            </w:r>
            <w:r>
              <w:rPr>
                <w:rFonts w:ascii="Calibri" w:hAnsi="Calibri" w:cs="Calibri"/>
                <w:b/>
                <w:bCs/>
                <w:color w:val="FFFFFF"/>
              </w:rPr>
              <w:tab/>
            </w:r>
          </w:p>
        </w:tc>
        <w:tc>
          <w:tcPr>
            <w:tcW w:w="444" w:type="pct"/>
            <w:shd w:val="clear" w:color="auto" w:fill="333399"/>
          </w:tcPr>
          <w:p w:rsidR="00730FE0" w:rsidRPr="003F639E" w:rsidRDefault="00730FE0" w:rsidP="00BB51AF">
            <w:pPr>
              <w:spacing w:before="56" w:after="113"/>
              <w:ind w:left="360"/>
              <w:jc w:val="both"/>
            </w:pPr>
            <w:r w:rsidRPr="00325F64">
              <w:rPr>
                <w:rFonts w:asciiTheme="minorHAnsi" w:hAnsiTheme="minorHAnsi"/>
                <w:color w:val="FFFFFF" w:themeColor="background1"/>
              </w:rPr>
              <w:t xml:space="preserve">Tipo de </w:t>
            </w:r>
            <w:proofErr w:type="spellStart"/>
            <w:r w:rsidRPr="00325F64">
              <w:rPr>
                <w:rFonts w:asciiTheme="minorHAnsi" w:hAnsiTheme="minorHAnsi"/>
                <w:color w:val="FFFFFF" w:themeColor="background1"/>
              </w:rPr>
              <w:t>Join</w:t>
            </w:r>
            <w:proofErr w:type="spellEnd"/>
          </w:p>
        </w:tc>
        <w:tc>
          <w:tcPr>
            <w:tcW w:w="1085" w:type="pct"/>
            <w:shd w:val="clear" w:color="auto" w:fill="333399"/>
          </w:tcPr>
          <w:p w:rsidR="00730FE0" w:rsidRPr="00325F64" w:rsidRDefault="00730FE0" w:rsidP="00BB51AF">
            <w:pPr>
              <w:spacing w:before="56" w:after="113"/>
              <w:ind w:left="360"/>
              <w:jc w:val="both"/>
              <w:rPr>
                <w:rFonts w:asciiTheme="minorHAnsi" w:hAnsiTheme="minorHAnsi"/>
                <w:color w:val="FFFFFF" w:themeColor="background1"/>
              </w:rPr>
            </w:pPr>
            <w:r w:rsidRPr="00325F64">
              <w:rPr>
                <w:rFonts w:asciiTheme="minorHAnsi" w:hAnsiTheme="minorHAnsi"/>
                <w:color w:val="FFFFFF" w:themeColor="background1"/>
              </w:rPr>
              <w:t xml:space="preserve">Nome da tabela - </w:t>
            </w:r>
            <w:proofErr w:type="spellStart"/>
            <w:r w:rsidRPr="00325F64">
              <w:rPr>
                <w:rFonts w:asciiTheme="minorHAnsi" w:hAnsiTheme="minorHAnsi"/>
                <w:color w:val="FFFFFF" w:themeColor="background1"/>
              </w:rPr>
              <w:t>Detail</w:t>
            </w:r>
            <w:proofErr w:type="spellEnd"/>
          </w:p>
        </w:tc>
        <w:tc>
          <w:tcPr>
            <w:tcW w:w="1157" w:type="pct"/>
            <w:shd w:val="clear" w:color="auto" w:fill="333399"/>
          </w:tcPr>
          <w:p w:rsidR="00730FE0" w:rsidRPr="003F639E" w:rsidRDefault="00730FE0" w:rsidP="00BB51AF">
            <w:pPr>
              <w:spacing w:before="56" w:after="113"/>
              <w:ind w:left="360"/>
              <w:jc w:val="both"/>
            </w:pPr>
            <w:r w:rsidRPr="00325F64">
              <w:rPr>
                <w:rFonts w:asciiTheme="minorHAnsi" w:hAnsiTheme="minorHAnsi"/>
                <w:color w:val="FFFFFF" w:themeColor="background1"/>
              </w:rPr>
              <w:t xml:space="preserve">Nome do campo - </w:t>
            </w:r>
            <w:proofErr w:type="spellStart"/>
            <w:r w:rsidRPr="00325F64">
              <w:rPr>
                <w:rFonts w:asciiTheme="minorHAnsi" w:hAnsiTheme="minorHAnsi"/>
                <w:color w:val="FFFFFF" w:themeColor="background1"/>
              </w:rPr>
              <w:t>Detail</w:t>
            </w:r>
            <w:proofErr w:type="spellEnd"/>
          </w:p>
        </w:tc>
      </w:tr>
      <w:tr w:rsidR="00730FE0" w:rsidRPr="003F639E" w:rsidTr="002F0261">
        <w:trPr>
          <w:trHeight w:val="582"/>
        </w:trPr>
        <w:tc>
          <w:tcPr>
            <w:tcW w:w="1157" w:type="pct"/>
            <w:shd w:val="clear" w:color="auto" w:fill="CCCCFF"/>
          </w:tcPr>
          <w:p w:rsidR="00730FE0" w:rsidRPr="003A44C1" w:rsidRDefault="00730FE0" w:rsidP="00BB51AF">
            <w:pPr>
              <w:spacing w:before="56" w:after="113"/>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1157" w:type="pct"/>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NUM_SEQ_DURACAO</w:t>
            </w:r>
          </w:p>
        </w:tc>
        <w:tc>
          <w:tcPr>
            <w:tcW w:w="444" w:type="pct"/>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85" w:type="pct"/>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1157" w:type="pct"/>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NUM_SEQ_DURACAO</w:t>
            </w:r>
          </w:p>
        </w:tc>
      </w:tr>
      <w:tr w:rsidR="00730FE0" w:rsidRPr="003F639E" w:rsidTr="002F0261">
        <w:trPr>
          <w:trHeight w:val="582"/>
        </w:trPr>
        <w:tc>
          <w:tcPr>
            <w:tcW w:w="1157" w:type="pct"/>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1157" w:type="pct"/>
            <w:shd w:val="clear" w:color="auto" w:fill="auto"/>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NUM_SEQ_TEMPO</w:t>
            </w:r>
          </w:p>
        </w:tc>
        <w:tc>
          <w:tcPr>
            <w:tcW w:w="444" w:type="pct"/>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85" w:type="pct"/>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1157" w:type="pct"/>
            <w:shd w:val="clear" w:color="auto" w:fill="auto"/>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NUM_SEQ_TEMPO</w:t>
            </w:r>
          </w:p>
        </w:tc>
      </w:tr>
      <w:tr w:rsidR="00730FE0" w:rsidRPr="003F639E" w:rsidTr="002F0261">
        <w:trPr>
          <w:trHeight w:val="582"/>
        </w:trPr>
        <w:tc>
          <w:tcPr>
            <w:tcW w:w="1157" w:type="pct"/>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1157" w:type="pct"/>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NUM_SEQ_COMPOSICAO</w:t>
            </w:r>
          </w:p>
        </w:tc>
        <w:tc>
          <w:tcPr>
            <w:tcW w:w="444" w:type="pct"/>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85" w:type="pct"/>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1157" w:type="pct"/>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NUM_SEQ_COMPOSICAO</w:t>
            </w:r>
          </w:p>
        </w:tc>
      </w:tr>
      <w:tr w:rsidR="00730FE0" w:rsidRPr="003F639E" w:rsidTr="002F0261">
        <w:trPr>
          <w:trHeight w:val="582"/>
        </w:trPr>
        <w:tc>
          <w:tcPr>
            <w:tcW w:w="1157" w:type="pct"/>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1157" w:type="pct"/>
            <w:shd w:val="clear" w:color="auto" w:fill="auto"/>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COD_CAMPUS</w:t>
            </w:r>
          </w:p>
        </w:tc>
        <w:tc>
          <w:tcPr>
            <w:tcW w:w="444" w:type="pct"/>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85" w:type="pct"/>
            <w:shd w:val="clear" w:color="auto" w:fill="auto"/>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1157" w:type="pct"/>
            <w:shd w:val="clear" w:color="auto" w:fill="auto"/>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COD_CAMPUS</w:t>
            </w:r>
          </w:p>
        </w:tc>
      </w:tr>
      <w:tr w:rsidR="00730FE0" w:rsidRPr="003F639E" w:rsidTr="002F0261">
        <w:trPr>
          <w:trHeight w:val="582"/>
        </w:trPr>
        <w:tc>
          <w:tcPr>
            <w:tcW w:w="1157" w:type="pct"/>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V_ALOCACAO_PROFESSOR</w:t>
            </w:r>
          </w:p>
        </w:tc>
        <w:tc>
          <w:tcPr>
            <w:tcW w:w="1157" w:type="pct"/>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TIPO_CURSO</w:t>
            </w:r>
          </w:p>
        </w:tc>
        <w:tc>
          <w:tcPr>
            <w:tcW w:w="444" w:type="pct"/>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85" w:type="pct"/>
            <w:shd w:val="clear" w:color="auto" w:fill="CCCCFF"/>
          </w:tcPr>
          <w:p w:rsidR="00730FE0" w:rsidRPr="003A44C1" w:rsidRDefault="00730FE0" w:rsidP="00BB51AF">
            <w:pPr>
              <w:jc w:val="right"/>
              <w:rPr>
                <w:rFonts w:ascii="Calibri" w:hAnsi="Calibri" w:cs="Calibri"/>
                <w:color w:val="000000"/>
                <w:sz w:val="18"/>
                <w:szCs w:val="18"/>
              </w:rPr>
            </w:pPr>
            <w:r w:rsidRPr="003A44C1">
              <w:rPr>
                <w:rFonts w:ascii="Calibri" w:hAnsi="Calibri" w:cs="Calibri"/>
                <w:color w:val="000000"/>
                <w:sz w:val="18"/>
                <w:szCs w:val="18"/>
              </w:rPr>
              <w:t>COMPOSICAO_TEMPOS</w:t>
            </w:r>
          </w:p>
        </w:tc>
        <w:tc>
          <w:tcPr>
            <w:tcW w:w="1157" w:type="pct"/>
            <w:shd w:val="clear" w:color="auto" w:fill="CCCCFF"/>
          </w:tcPr>
          <w:p w:rsidR="00730FE0" w:rsidRPr="003A44C1" w:rsidRDefault="00730FE0" w:rsidP="00BB51AF">
            <w:pPr>
              <w:spacing w:before="56" w:after="113"/>
              <w:ind w:left="360"/>
              <w:jc w:val="right"/>
              <w:rPr>
                <w:rFonts w:ascii="Calibri" w:hAnsi="Calibri" w:cs="Calibri"/>
                <w:color w:val="000000"/>
                <w:sz w:val="18"/>
                <w:szCs w:val="18"/>
              </w:rPr>
            </w:pPr>
            <w:r w:rsidRPr="003A44C1">
              <w:rPr>
                <w:rFonts w:ascii="Calibri" w:hAnsi="Calibri" w:cs="Calibri"/>
                <w:color w:val="000000"/>
                <w:sz w:val="18"/>
                <w:szCs w:val="18"/>
              </w:rPr>
              <w:t>TIPO_CURSO</w:t>
            </w:r>
          </w:p>
        </w:tc>
      </w:tr>
    </w:tbl>
    <w:p w:rsidR="00730FE0" w:rsidRPr="00D56E16" w:rsidRDefault="00730FE0" w:rsidP="00730FE0">
      <w:pPr>
        <w:spacing w:before="56" w:after="113"/>
      </w:pPr>
    </w:p>
    <w:p w:rsidR="00014495" w:rsidRDefault="00014495">
      <w:pPr>
        <w:widowControl/>
        <w:spacing w:before="0" w:after="0" w:line="240" w:lineRule="auto"/>
        <w:rPr>
          <w:rFonts w:asciiTheme="majorHAnsi" w:eastAsiaTheme="majorEastAsia" w:hAnsiTheme="majorHAnsi" w:cstheme="majorBidi"/>
          <w:b/>
          <w:bCs/>
          <w:color w:val="365F91" w:themeColor="accent1" w:themeShade="BF"/>
          <w:sz w:val="28"/>
          <w:szCs w:val="28"/>
        </w:rPr>
        <w:sectPr w:rsidR="00014495" w:rsidSect="002F0261">
          <w:headerReference w:type="first" r:id="rId59"/>
          <w:footerReference w:type="first" r:id="rId60"/>
          <w:pgSz w:w="11909" w:h="16834" w:code="9"/>
          <w:pgMar w:top="1520" w:right="1151" w:bottom="1134" w:left="1990" w:header="567" w:footer="221" w:gutter="0"/>
          <w:cols w:space="720"/>
          <w:titlePg/>
          <w:docGrid w:linePitch="272"/>
        </w:sectPr>
      </w:pPr>
    </w:p>
    <w:p w:rsidR="00F2321F" w:rsidRPr="00187CB9" w:rsidRDefault="00730FE0" w:rsidP="00187CB9">
      <w:pPr>
        <w:pStyle w:val="MMTopic3"/>
        <w:rPr>
          <w:lang w:val="pt-BR"/>
        </w:rPr>
      </w:pPr>
      <w:bookmarkStart w:id="19" w:name="_Toc342586721"/>
      <w:r>
        <w:rPr>
          <w:lang w:val="pt-BR"/>
        </w:rPr>
        <w:lastRenderedPageBreak/>
        <w:t>Es</w:t>
      </w:r>
      <w:r w:rsidRPr="003F639E">
        <w:rPr>
          <w:lang w:val="pt-BR"/>
        </w:rPr>
        <w:t>truturas de Dados</w:t>
      </w:r>
      <w:r>
        <w:rPr>
          <w:lang w:val="pt-BR"/>
        </w:rPr>
        <w:t xml:space="preserve"> - </w:t>
      </w:r>
      <w:proofErr w:type="spellStart"/>
      <w:r>
        <w:rPr>
          <w:lang w:val="pt-BR"/>
        </w:rPr>
        <w:t>m_carga_atuacao_variavel_remuneracao_docente</w:t>
      </w:r>
      <w:bookmarkEnd w:id="19"/>
      <w:proofErr w:type="spellEnd"/>
    </w:p>
    <w:p w:rsidR="00187CB9" w:rsidRPr="00F5115B" w:rsidRDefault="007926DE" w:rsidP="00187CB9">
      <w:pPr>
        <w:spacing w:before="100" w:beforeAutospacing="1" w:after="100" w:afterAutospacing="1"/>
        <w:ind w:firstLine="720"/>
        <w:rPr>
          <w:rFonts w:ascii="Calibri" w:hAnsi="Calibri" w:cs="Calibri"/>
          <w:b/>
          <w:color w:val="000000"/>
          <w:sz w:val="24"/>
          <w:szCs w:val="24"/>
        </w:rPr>
        <w:sectPr w:rsidR="00187CB9" w:rsidRPr="00F5115B" w:rsidSect="002F0261">
          <w:headerReference w:type="first" r:id="rId61"/>
          <w:footerReference w:type="first" r:id="rId62"/>
          <w:pgSz w:w="16834" w:h="11909" w:orient="landscape" w:code="9"/>
          <w:pgMar w:top="1990" w:right="1520" w:bottom="1151" w:left="1134" w:header="567" w:footer="221" w:gutter="0"/>
          <w:cols w:space="720"/>
          <w:titlePg/>
          <w:docGrid w:linePitch="272"/>
        </w:sectPr>
      </w:pPr>
      <w:r>
        <w:rPr>
          <w:rFonts w:asciiTheme="minorHAnsi" w:hAnsiTheme="minorHAnsi"/>
          <w:b/>
          <w:noProof/>
          <w:sz w:val="24"/>
          <w:szCs w:val="24"/>
          <w:lang w:eastAsia="pt-BR"/>
        </w:rPr>
        <w:pict>
          <v:shape id="_x0000_s1053" type="#_x0000_t75" style="position:absolute;left:0;text-align:left;margin-left:4.25pt;margin-top:48.55pt;width:752.15pt;height:338.05pt;z-index:251653632" filled="t" stroked="t">
            <v:imagedata r:id="rId63" o:title=""/>
          </v:shape>
          <o:OLEObject Type="Embed" ProgID="Visio.Drawing.11" ShapeID="_x0000_s1053" DrawAspect="Content" ObjectID="_1417441517" r:id="rId64"/>
        </w:pict>
      </w:r>
      <w:r w:rsidR="00187CB9">
        <w:rPr>
          <w:rFonts w:ascii="Calibri" w:hAnsi="Calibri" w:cs="Calibri"/>
          <w:b/>
          <w:color w:val="000000"/>
          <w:sz w:val="24"/>
          <w:szCs w:val="24"/>
        </w:rPr>
        <w:t>Desenho do mapa</w:t>
      </w:r>
    </w:p>
    <w:p w:rsidR="00014495" w:rsidRDefault="00014495" w:rsidP="00730FE0">
      <w:pPr>
        <w:spacing w:before="56" w:after="113"/>
        <w:ind w:firstLine="360"/>
        <w:rPr>
          <w:rFonts w:asciiTheme="minorHAnsi" w:hAnsiTheme="minorHAnsi"/>
          <w:b/>
          <w:sz w:val="24"/>
          <w:szCs w:val="24"/>
        </w:rPr>
      </w:pPr>
    </w:p>
    <w:p w:rsidR="00730FE0" w:rsidRPr="00FA296E" w:rsidRDefault="00730FE0" w:rsidP="00730FE0">
      <w:pPr>
        <w:spacing w:before="56" w:after="113"/>
        <w:ind w:firstLine="360"/>
        <w:rPr>
          <w:rFonts w:asciiTheme="minorHAnsi" w:hAnsiTheme="minorHAnsi"/>
          <w:b/>
          <w:sz w:val="24"/>
          <w:szCs w:val="24"/>
        </w:rPr>
      </w:pPr>
      <w:r w:rsidRPr="00FA296E">
        <w:rPr>
          <w:rFonts w:asciiTheme="minorHAnsi" w:hAnsiTheme="minorHAnsi"/>
          <w:b/>
          <w:sz w:val="24"/>
          <w:szCs w:val="24"/>
        </w:rPr>
        <w:t>Descriç</w:t>
      </w:r>
      <w:r>
        <w:rPr>
          <w:rFonts w:asciiTheme="minorHAnsi" w:hAnsiTheme="minorHAnsi"/>
          <w:b/>
          <w:sz w:val="24"/>
          <w:szCs w:val="24"/>
        </w:rPr>
        <w:t>ão do mapa</w:t>
      </w:r>
      <w:r w:rsidRPr="00FA296E">
        <w:rPr>
          <w:rFonts w:asciiTheme="minorHAnsi" w:hAnsiTheme="minorHAnsi"/>
          <w:b/>
          <w:sz w:val="24"/>
          <w:szCs w:val="24"/>
        </w:rPr>
        <w:t>:</w:t>
      </w:r>
    </w:p>
    <w:p w:rsidR="00730FE0" w:rsidRDefault="00730FE0" w:rsidP="00730FE0">
      <w:pPr>
        <w:spacing w:before="100" w:beforeAutospacing="1" w:after="100" w:afterAutospacing="1"/>
        <w:ind w:left="360"/>
        <w:rPr>
          <w:rFonts w:ascii="Calibri" w:hAnsi="Calibri" w:cs="Calibri"/>
          <w:color w:val="000000"/>
        </w:rPr>
      </w:pPr>
      <w:r>
        <w:rPr>
          <w:rFonts w:ascii="Calibri" w:hAnsi="Calibri" w:cs="Calibri"/>
          <w:color w:val="000000"/>
        </w:rPr>
        <w:t xml:space="preserve">Este mapa é responsável por fazer a leitura dos dados das tabelas </w:t>
      </w:r>
      <w:r w:rsidR="00BC360D">
        <w:rPr>
          <w:rFonts w:ascii="Calibri" w:hAnsi="Calibri" w:cs="Calibri"/>
          <w:color w:val="000000"/>
        </w:rPr>
        <w:t>ATUACA</w:t>
      </w:r>
      <w:r w:rsidR="00BC360D" w:rsidRPr="002C5E5D">
        <w:rPr>
          <w:rFonts w:ascii="Calibri" w:hAnsi="Calibri" w:cs="Calibri"/>
          <w:color w:val="000000"/>
        </w:rPr>
        <w:t>O_PROFESSOR</w:t>
      </w:r>
      <w:r w:rsidR="00BC360D">
        <w:rPr>
          <w:rFonts w:ascii="Calibri" w:hAnsi="Calibri" w:cs="Calibri"/>
          <w:color w:val="000000"/>
        </w:rPr>
        <w:t>,</w:t>
      </w:r>
      <w:r w:rsidR="00BC360D" w:rsidRPr="00AE40C5">
        <w:rPr>
          <w:rFonts w:ascii="Calibri" w:hAnsi="Calibri" w:cs="Calibri"/>
          <w:color w:val="000000"/>
        </w:rPr>
        <w:t xml:space="preserve"> </w:t>
      </w:r>
      <w:r w:rsidR="00BC360D" w:rsidRPr="002C5E5D">
        <w:rPr>
          <w:rFonts w:ascii="Calibri" w:hAnsi="Calibri" w:cs="Calibri"/>
          <w:color w:val="000000"/>
        </w:rPr>
        <w:t>TURNO_ATUACAO</w:t>
      </w:r>
      <w:r w:rsidR="00BC360D">
        <w:rPr>
          <w:rFonts w:ascii="Calibri" w:hAnsi="Calibri" w:cs="Calibri"/>
          <w:color w:val="000000"/>
        </w:rPr>
        <w:t xml:space="preserve">, PROFESSOR, DADOS_PROFESSOR, TIPO_ATUACAO, MES_REFERENCIA_ATUACAO, </w:t>
      </w:r>
      <w:r w:rsidR="00BC360D" w:rsidRPr="002C5E5D">
        <w:rPr>
          <w:rFonts w:ascii="Calibri" w:hAnsi="Calibri" w:cs="Calibri"/>
          <w:color w:val="000000"/>
        </w:rPr>
        <w:t>AUTORIZACAO_ATUACAO</w:t>
      </w:r>
      <w:r w:rsidR="00BC360D">
        <w:rPr>
          <w:rFonts w:ascii="Calibri" w:hAnsi="Calibri" w:cs="Calibri"/>
          <w:color w:val="000000"/>
        </w:rPr>
        <w:t xml:space="preserve"> e </w:t>
      </w:r>
      <w:r w:rsidR="00BC360D" w:rsidRPr="002C5E5D">
        <w:rPr>
          <w:rFonts w:ascii="Calibri" w:hAnsi="Calibri" w:cs="Calibri"/>
          <w:color w:val="000000"/>
        </w:rPr>
        <w:t>CAMPUS</w:t>
      </w:r>
      <w:r w:rsidR="00BC360D">
        <w:rPr>
          <w:rFonts w:ascii="Calibri" w:hAnsi="Calibri" w:cs="Calibri"/>
          <w:color w:val="000000"/>
        </w:rPr>
        <w:t xml:space="preserve"> </w:t>
      </w:r>
      <w:r>
        <w:rPr>
          <w:rFonts w:ascii="Calibri" w:hAnsi="Calibri" w:cs="Calibri"/>
          <w:color w:val="000000"/>
        </w:rPr>
        <w:t xml:space="preserve">que compõe a ODS elementar e </w:t>
      </w:r>
      <w:r w:rsidR="00BC360D">
        <w:rPr>
          <w:rFonts w:ascii="Calibri" w:hAnsi="Calibri" w:cs="Calibri"/>
          <w:color w:val="000000"/>
        </w:rPr>
        <w:t>carregar</w:t>
      </w:r>
      <w:r>
        <w:rPr>
          <w:rFonts w:ascii="Calibri" w:hAnsi="Calibri" w:cs="Calibri"/>
          <w:color w:val="000000"/>
        </w:rPr>
        <w:t xml:space="preserve"> </w:t>
      </w:r>
      <w:r w:rsidR="00BC360D">
        <w:rPr>
          <w:rFonts w:ascii="Calibri" w:hAnsi="Calibri" w:cs="Calibri"/>
          <w:color w:val="000000"/>
        </w:rPr>
        <w:t>na</w:t>
      </w:r>
      <w:r>
        <w:rPr>
          <w:rFonts w:ascii="Calibri" w:hAnsi="Calibri" w:cs="Calibri"/>
          <w:color w:val="000000"/>
        </w:rPr>
        <w:t xml:space="preserve"> tabela REMUNERACAO_DOCENTE alocações vindas do legado através das </w:t>
      </w:r>
      <w:proofErr w:type="spellStart"/>
      <w:r>
        <w:rPr>
          <w:rFonts w:ascii="Calibri" w:hAnsi="Calibri" w:cs="Calibri"/>
          <w:color w:val="000000"/>
        </w:rPr>
        <w:t>stages</w:t>
      </w:r>
      <w:proofErr w:type="spellEnd"/>
      <w:r>
        <w:rPr>
          <w:rFonts w:ascii="Calibri" w:hAnsi="Calibri" w:cs="Calibri"/>
          <w:color w:val="000000"/>
        </w:rPr>
        <w:t>, após sua execução diária.</w:t>
      </w:r>
    </w:p>
    <w:p w:rsidR="00730FE0" w:rsidRPr="00B1478E" w:rsidRDefault="00730FE0" w:rsidP="00730FE0">
      <w:pPr>
        <w:spacing w:before="100" w:beforeAutospacing="1" w:after="100" w:afterAutospacing="1"/>
        <w:ind w:left="360"/>
        <w:rPr>
          <w:rFonts w:ascii="Calibri" w:hAnsi="Calibri" w:cs="Calibri"/>
        </w:rPr>
      </w:pPr>
      <w:r w:rsidRPr="00B1478E">
        <w:rPr>
          <w:rFonts w:ascii="Calibri" w:hAnsi="Calibri" w:cs="Calibri"/>
        </w:rPr>
        <w:t xml:space="preserve">Ao realizar a seleção destas alocações é realizada uma consulta na tabela da REMUNERACAO_DOCENTE através da </w:t>
      </w:r>
      <w:proofErr w:type="spellStart"/>
      <w:r w:rsidRPr="00B1478E">
        <w:rPr>
          <w:rFonts w:ascii="Calibri" w:hAnsi="Calibri" w:cs="Calibri"/>
        </w:rPr>
        <w:t>lookup</w:t>
      </w:r>
      <w:proofErr w:type="spellEnd"/>
      <w:r w:rsidRPr="00B1478E">
        <w:rPr>
          <w:rFonts w:ascii="Calibri" w:hAnsi="Calibri" w:cs="Calibri"/>
        </w:rPr>
        <w:t xml:space="preserve"> </w:t>
      </w:r>
      <w:r w:rsidR="00B1478E" w:rsidRPr="00B1478E">
        <w:rPr>
          <w:rFonts w:ascii="Calibri" w:hAnsi="Calibri" w:cs="Calibri"/>
        </w:rPr>
        <w:t>LKP_VALIDA_REGISTRO</w:t>
      </w:r>
      <w:r w:rsidRPr="00B1478E">
        <w:rPr>
          <w:rFonts w:ascii="Calibri" w:hAnsi="Calibri" w:cs="Calibri"/>
        </w:rPr>
        <w:t xml:space="preserve">, a fim de verificar se trata-se de uma alocação que já existe e poderá ser atualizada ou descartada ou se é uma alocação nova e deverá ser inserida no destino. </w:t>
      </w:r>
    </w:p>
    <w:p w:rsidR="00730FE0" w:rsidRDefault="00730FE0" w:rsidP="006074F9">
      <w:pPr>
        <w:pStyle w:val="PargrafodaLista"/>
        <w:numPr>
          <w:ilvl w:val="0"/>
          <w:numId w:val="14"/>
        </w:numPr>
        <w:spacing w:before="100" w:beforeAutospacing="1" w:after="100" w:afterAutospacing="1"/>
        <w:rPr>
          <w:rFonts w:ascii="Calibri" w:hAnsi="Calibri" w:cs="Calibri"/>
          <w:color w:val="000000"/>
        </w:rPr>
      </w:pPr>
      <w:r w:rsidRPr="00E9350C">
        <w:rPr>
          <w:rFonts w:ascii="Calibri" w:hAnsi="Calibri" w:cs="Calibri"/>
          <w:color w:val="000000"/>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rPr>
        <w:t>algum destes</w:t>
      </w:r>
      <w:r w:rsidRPr="00E9350C">
        <w:rPr>
          <w:rFonts w:ascii="Calibri" w:hAnsi="Calibri" w:cs="Calibri"/>
          <w:color w:val="000000"/>
        </w:rPr>
        <w:t xml:space="preserve"> campos tenham sido alterados, deverá ser atualizado o IND_APTO_PAGAMENTO = 3</w:t>
      </w:r>
      <w:r>
        <w:rPr>
          <w:rFonts w:ascii="Calibri" w:hAnsi="Calibri" w:cs="Calibri"/>
          <w:color w:val="000000"/>
        </w:rPr>
        <w:t xml:space="preserve"> da alocação</w:t>
      </w:r>
      <w:r w:rsidRPr="00E9350C">
        <w:rPr>
          <w:rFonts w:ascii="Calibri" w:hAnsi="Calibri" w:cs="Calibri"/>
          <w:color w:val="000000"/>
        </w:rPr>
        <w:t>, significando que o registro foi descartado. Caso não</w:t>
      </w:r>
      <w:r>
        <w:rPr>
          <w:rFonts w:ascii="Calibri" w:hAnsi="Calibri" w:cs="Calibri"/>
          <w:color w:val="000000"/>
        </w:rPr>
        <w:t xml:space="preserve"> seja em um campo chave deverá </w:t>
      </w:r>
      <w:r w:rsidRPr="00E9350C">
        <w:rPr>
          <w:rFonts w:ascii="Calibri" w:hAnsi="Calibri" w:cs="Calibri"/>
          <w:color w:val="000000"/>
        </w:rPr>
        <w:t xml:space="preserve">apenas atualizar </w:t>
      </w:r>
      <w:r>
        <w:rPr>
          <w:rFonts w:ascii="Calibri" w:hAnsi="Calibri" w:cs="Calibri"/>
          <w:color w:val="000000"/>
        </w:rPr>
        <w:t>as alocações n</w:t>
      </w:r>
      <w:r w:rsidRPr="00E9350C">
        <w:rPr>
          <w:rFonts w:ascii="Calibri" w:hAnsi="Calibri" w:cs="Calibri"/>
          <w:color w:val="000000"/>
        </w:rPr>
        <w:t xml:space="preserve">o destino com os novos valores recebidos e </w:t>
      </w:r>
      <w:r>
        <w:rPr>
          <w:rFonts w:ascii="Calibri" w:hAnsi="Calibri" w:cs="Calibri"/>
          <w:color w:val="000000"/>
        </w:rPr>
        <w:t>atualizar</w:t>
      </w:r>
      <w:r w:rsidRPr="00E9350C">
        <w:rPr>
          <w:rFonts w:ascii="Calibri" w:hAnsi="Calibri" w:cs="Calibri"/>
          <w:color w:val="000000"/>
        </w:rPr>
        <w:t xml:space="preserve"> o IND_APTO_PAGAMENTO = 1.</w:t>
      </w:r>
    </w:p>
    <w:p w:rsidR="00730FE0" w:rsidRDefault="00730FE0" w:rsidP="006074F9">
      <w:pPr>
        <w:pStyle w:val="PargrafodaLista"/>
        <w:numPr>
          <w:ilvl w:val="0"/>
          <w:numId w:val="14"/>
        </w:numPr>
        <w:spacing w:before="100" w:beforeAutospacing="1" w:after="100" w:afterAutospacing="1"/>
        <w:rPr>
          <w:rFonts w:ascii="Calibri" w:hAnsi="Calibri" w:cs="Calibri"/>
          <w:color w:val="000000"/>
        </w:rPr>
      </w:pPr>
      <w:r>
        <w:rPr>
          <w:rFonts w:ascii="Calibri" w:hAnsi="Calibri" w:cs="Calibri"/>
          <w:color w:val="000000"/>
        </w:rPr>
        <w:t xml:space="preserve">Caso se tratar de uma nova alocação, deveremos inserir os dados da mesma na REMUNERACAO_DOCENTE com </w:t>
      </w:r>
      <w:r w:rsidRPr="00E9350C">
        <w:rPr>
          <w:rFonts w:ascii="Calibri" w:hAnsi="Calibri" w:cs="Calibri"/>
          <w:color w:val="000000"/>
        </w:rPr>
        <w:t>IND_APTO_PAGAMENTO =</w:t>
      </w:r>
      <w:r>
        <w:rPr>
          <w:rFonts w:ascii="Calibri" w:hAnsi="Calibri" w:cs="Calibri"/>
          <w:color w:val="000000"/>
        </w:rPr>
        <w:t xml:space="preserve"> 1.</w:t>
      </w:r>
    </w:p>
    <w:p w:rsidR="003948CF" w:rsidRDefault="00730FE0" w:rsidP="00730FE0">
      <w:pPr>
        <w:spacing w:before="100" w:beforeAutospacing="1" w:after="100" w:afterAutospacing="1"/>
        <w:rPr>
          <w:rFonts w:ascii="Calibri" w:hAnsi="Calibri" w:cs="Calibri"/>
          <w:color w:val="000000"/>
        </w:rPr>
      </w:pPr>
      <w:r>
        <w:rPr>
          <w:rFonts w:ascii="Calibri" w:hAnsi="Calibri" w:cs="Calibri"/>
          <w:color w:val="000000"/>
        </w:rPr>
        <w:t xml:space="preserve">   Após esta validação será calculada</w:t>
      </w:r>
      <w:r w:rsidR="001D1190">
        <w:rPr>
          <w:rFonts w:ascii="Calibri" w:hAnsi="Calibri" w:cs="Calibri"/>
          <w:color w:val="000000"/>
        </w:rPr>
        <w:t xml:space="preserve"> o valor do movimento</w:t>
      </w:r>
      <w:r w:rsidR="003948CF">
        <w:rPr>
          <w:rFonts w:ascii="Calibri" w:hAnsi="Calibri" w:cs="Calibri"/>
          <w:color w:val="000000"/>
        </w:rPr>
        <w:t xml:space="preserve"> e da quantidade de horas do movimento </w:t>
      </w:r>
      <w:r w:rsidR="008F06C4">
        <w:rPr>
          <w:rFonts w:ascii="Calibri" w:hAnsi="Calibri" w:cs="Calibri"/>
          <w:color w:val="000000"/>
        </w:rPr>
        <w:t>da atuação</w:t>
      </w:r>
      <w:r w:rsidR="003948CF">
        <w:rPr>
          <w:rFonts w:ascii="Calibri" w:hAnsi="Calibri" w:cs="Calibri"/>
          <w:color w:val="000000"/>
        </w:rPr>
        <w:t xml:space="preserve">. </w:t>
      </w:r>
    </w:p>
    <w:p w:rsidR="003948CF" w:rsidRDefault="008F06C4" w:rsidP="006074F9">
      <w:pPr>
        <w:pStyle w:val="PargrafodaLista"/>
        <w:numPr>
          <w:ilvl w:val="0"/>
          <w:numId w:val="15"/>
        </w:numPr>
        <w:spacing w:before="100" w:beforeAutospacing="1" w:after="100" w:afterAutospacing="1"/>
        <w:rPr>
          <w:rFonts w:ascii="Calibri" w:hAnsi="Calibri" w:cs="Calibri"/>
          <w:color w:val="000000"/>
        </w:rPr>
      </w:pPr>
      <w:r w:rsidRPr="003948CF">
        <w:rPr>
          <w:rFonts w:ascii="Calibri" w:hAnsi="Calibri" w:cs="Calibri"/>
          <w:color w:val="000000"/>
        </w:rPr>
        <w:t xml:space="preserve">Caso o campo ATUACAO_PROFESSOR.VALOR_FIXO </w:t>
      </w:r>
      <w:r w:rsidR="003948CF">
        <w:rPr>
          <w:rFonts w:ascii="Calibri" w:hAnsi="Calibri" w:cs="Calibri"/>
          <w:color w:val="000000"/>
        </w:rPr>
        <w:t>estiver</w:t>
      </w:r>
      <w:r w:rsidRPr="003948CF">
        <w:rPr>
          <w:rFonts w:ascii="Calibri" w:hAnsi="Calibri" w:cs="Calibri"/>
          <w:color w:val="000000"/>
        </w:rPr>
        <w:t xml:space="preserve"> preenchi</w:t>
      </w:r>
      <w:r w:rsidR="003948CF">
        <w:rPr>
          <w:rFonts w:ascii="Calibri" w:hAnsi="Calibri" w:cs="Calibri"/>
          <w:color w:val="000000"/>
        </w:rPr>
        <w:t xml:space="preserve">do, o valor do movimento será </w:t>
      </w:r>
      <w:r w:rsidR="003948CF" w:rsidRPr="003948CF">
        <w:rPr>
          <w:rFonts w:ascii="Calibri" w:hAnsi="Calibri" w:cs="Calibri"/>
          <w:color w:val="000000"/>
        </w:rPr>
        <w:t>ATUACAO_PROFESSOR.VALOR_FIXO / 30</w:t>
      </w:r>
      <w:r w:rsidR="003948CF">
        <w:rPr>
          <w:rFonts w:ascii="Calibri" w:hAnsi="Calibri" w:cs="Calibri"/>
          <w:color w:val="000000"/>
        </w:rPr>
        <w:t xml:space="preserve"> e o quantidade de horas do movimento será nula</w:t>
      </w:r>
      <w:r w:rsidRPr="003948CF">
        <w:rPr>
          <w:rFonts w:ascii="Calibri" w:hAnsi="Calibri" w:cs="Calibri"/>
          <w:color w:val="000000"/>
        </w:rPr>
        <w:t xml:space="preserve">; </w:t>
      </w:r>
    </w:p>
    <w:p w:rsidR="008F06C4" w:rsidRDefault="003948CF" w:rsidP="006074F9">
      <w:pPr>
        <w:pStyle w:val="PargrafodaLista"/>
        <w:numPr>
          <w:ilvl w:val="0"/>
          <w:numId w:val="15"/>
        </w:numPr>
        <w:spacing w:before="100" w:beforeAutospacing="1" w:after="100" w:afterAutospacing="1"/>
        <w:rPr>
          <w:rFonts w:ascii="Calibri" w:hAnsi="Calibri" w:cs="Calibri"/>
          <w:color w:val="000000"/>
        </w:rPr>
      </w:pPr>
      <w:r>
        <w:rPr>
          <w:rFonts w:ascii="Calibri" w:hAnsi="Calibri" w:cs="Calibri"/>
          <w:color w:val="000000"/>
        </w:rPr>
        <w:t>Caso contrário, se</w:t>
      </w:r>
      <w:r w:rsidR="008F06C4" w:rsidRPr="003948CF">
        <w:rPr>
          <w:rFonts w:ascii="Calibri" w:hAnsi="Calibri" w:cs="Calibri"/>
          <w:color w:val="000000"/>
        </w:rPr>
        <w:t xml:space="preserve"> os campos ATUACAO_PROFESSOR.HORA_FIXA e ATUACAO_PROFESSOR.</w:t>
      </w:r>
      <w:r w:rsidRPr="003948CF">
        <w:rPr>
          <w:rFonts w:ascii="Calibri" w:hAnsi="Calibri" w:cs="Calibri"/>
          <w:color w:val="000000"/>
        </w:rPr>
        <w:t>VALOR_HORA estiverem preenchidos o valor movimento será (ATUACAO_PROFESSOR.VALOR_HORA * ATUACAO_PROFESSOR.HORA_FIXA) / 30</w:t>
      </w:r>
      <w:r>
        <w:rPr>
          <w:rFonts w:ascii="Calibri" w:hAnsi="Calibri" w:cs="Calibri"/>
          <w:color w:val="000000"/>
        </w:rPr>
        <w:t xml:space="preserve"> e quantidade de horas do movimento será nulo</w:t>
      </w:r>
    </w:p>
    <w:p w:rsidR="003948CF" w:rsidRDefault="003948CF" w:rsidP="006074F9">
      <w:pPr>
        <w:pStyle w:val="PargrafodaLista"/>
        <w:numPr>
          <w:ilvl w:val="0"/>
          <w:numId w:val="15"/>
        </w:numPr>
        <w:spacing w:before="100" w:beforeAutospacing="1" w:after="100" w:afterAutospacing="1"/>
        <w:rPr>
          <w:rFonts w:ascii="Calibri" w:hAnsi="Calibri" w:cs="Calibri"/>
          <w:color w:val="000000"/>
        </w:rPr>
      </w:pPr>
      <w:r>
        <w:rPr>
          <w:rFonts w:ascii="Calibri" w:hAnsi="Calibri" w:cs="Calibri"/>
          <w:color w:val="000000"/>
        </w:rPr>
        <w:t xml:space="preserve">Caso contrário, </w:t>
      </w:r>
      <w:r w:rsidR="00F27503">
        <w:rPr>
          <w:rFonts w:ascii="Calibri" w:hAnsi="Calibri" w:cs="Calibri"/>
          <w:color w:val="000000"/>
        </w:rPr>
        <w:t xml:space="preserve">se o campo </w:t>
      </w:r>
      <w:r w:rsidR="00F27503" w:rsidRPr="003948CF">
        <w:rPr>
          <w:rFonts w:ascii="Calibri" w:hAnsi="Calibri" w:cs="Calibri"/>
          <w:color w:val="000000"/>
        </w:rPr>
        <w:t>ATUACAO_PROFESSOR.HORA_FIXA</w:t>
      </w:r>
      <w:r w:rsidR="00F27503">
        <w:rPr>
          <w:rFonts w:ascii="Calibri" w:hAnsi="Calibri" w:cs="Calibri"/>
          <w:color w:val="000000"/>
        </w:rPr>
        <w:t xml:space="preserve"> estiver preenchido e o campo  </w:t>
      </w:r>
      <w:r w:rsidR="00F27503" w:rsidRPr="003948CF">
        <w:rPr>
          <w:rFonts w:ascii="Calibri" w:hAnsi="Calibri" w:cs="Calibri"/>
          <w:color w:val="000000"/>
        </w:rPr>
        <w:t>ATUACAO_PROFESSOR.VALOR_</w:t>
      </w:r>
      <w:r w:rsidR="00F27503">
        <w:rPr>
          <w:rFonts w:ascii="Calibri" w:hAnsi="Calibri" w:cs="Calibri"/>
          <w:color w:val="000000"/>
        </w:rPr>
        <w:t>HORA estiver nulo, o valor do movimento será nulo e o quantidade de horas do movimento será (</w:t>
      </w:r>
      <w:r w:rsidR="00F27503" w:rsidRPr="003948CF">
        <w:rPr>
          <w:rFonts w:ascii="Calibri" w:hAnsi="Calibri" w:cs="Calibri"/>
          <w:color w:val="000000"/>
        </w:rPr>
        <w:t>ATUACAO_PROFESSOR.HORA_FIXA</w:t>
      </w:r>
      <w:r w:rsidR="00F27503" w:rsidRPr="00F27503">
        <w:rPr>
          <w:rFonts w:ascii="Calibri" w:hAnsi="Calibri" w:cs="Calibri"/>
          <w:color w:val="000000"/>
        </w:rPr>
        <w:t xml:space="preserve"> / 30</w:t>
      </w:r>
      <w:r w:rsidR="00F27503">
        <w:rPr>
          <w:rFonts w:ascii="Calibri" w:hAnsi="Calibri" w:cs="Calibri"/>
          <w:color w:val="000000"/>
        </w:rPr>
        <w:t>)</w:t>
      </w:r>
    </w:p>
    <w:p w:rsidR="00D858FC" w:rsidRPr="00D858FC" w:rsidRDefault="00D858FC" w:rsidP="00D858FC">
      <w:pPr>
        <w:spacing w:before="100" w:beforeAutospacing="1" w:after="100" w:afterAutospacing="1"/>
        <w:ind w:left="360"/>
        <w:rPr>
          <w:rFonts w:ascii="Calibri" w:hAnsi="Calibri" w:cs="Calibri"/>
          <w:color w:val="000000"/>
        </w:rPr>
      </w:pPr>
      <w:r>
        <w:rPr>
          <w:rFonts w:ascii="Calibri" w:hAnsi="Calibri" w:cs="Calibri"/>
          <w:color w:val="000000"/>
        </w:rPr>
        <w:t xml:space="preserve">Será calculo os valores de centro de resultado e código de verba do RH através da chamada dos </w:t>
      </w:r>
      <w:proofErr w:type="spellStart"/>
      <w:r>
        <w:rPr>
          <w:rFonts w:ascii="Calibri" w:hAnsi="Calibri" w:cs="Calibri"/>
          <w:color w:val="000000"/>
        </w:rPr>
        <w:t>mapplets</w:t>
      </w:r>
      <w:proofErr w:type="spellEnd"/>
      <w:r>
        <w:rPr>
          <w:rFonts w:ascii="Calibri" w:hAnsi="Calibri" w:cs="Calibri"/>
          <w:color w:val="000000"/>
        </w:rPr>
        <w:t xml:space="preserve"> MPT_VERBA_RH e MPT_CENTRO_CUSTO</w:t>
      </w:r>
    </w:p>
    <w:p w:rsidR="00730FE0" w:rsidRDefault="00730FE0" w:rsidP="00630B55">
      <w:pPr>
        <w:spacing w:before="100" w:beforeAutospacing="1" w:after="100" w:afterAutospacing="1"/>
        <w:ind w:left="360"/>
        <w:rPr>
          <w:rFonts w:ascii="Calibri" w:hAnsi="Calibri" w:cs="Calibri"/>
        </w:rPr>
      </w:pPr>
      <w:r>
        <w:rPr>
          <w:rFonts w:ascii="Calibri" w:hAnsi="Calibri" w:cs="Calibri"/>
          <w:color w:val="000000"/>
        </w:rPr>
        <w:t xml:space="preserve">O </w:t>
      </w:r>
      <w:proofErr w:type="spellStart"/>
      <w:r w:rsidRPr="00B1478E">
        <w:rPr>
          <w:rFonts w:ascii="Calibri" w:hAnsi="Calibri" w:cs="Calibri"/>
        </w:rPr>
        <w:t>router</w:t>
      </w:r>
      <w:proofErr w:type="spellEnd"/>
      <w:r w:rsidRPr="00B1478E">
        <w:rPr>
          <w:rFonts w:ascii="Calibri" w:hAnsi="Calibri" w:cs="Calibri"/>
        </w:rPr>
        <w:t xml:space="preserve"> </w:t>
      </w:r>
      <w:r w:rsidR="00B1478E" w:rsidRPr="00B1478E">
        <w:rPr>
          <w:rFonts w:ascii="Calibri" w:hAnsi="Calibri" w:cs="Calibri"/>
        </w:rPr>
        <w:t>RTR_INDICACAO</w:t>
      </w:r>
      <w:r w:rsidRPr="00B1478E">
        <w:rPr>
          <w:rFonts w:ascii="Calibri" w:hAnsi="Calibri" w:cs="Calibri"/>
        </w:rPr>
        <w:t xml:space="preserve"> será </w:t>
      </w:r>
      <w:r w:rsidRPr="00133B4C">
        <w:rPr>
          <w:rFonts w:ascii="Calibri" w:hAnsi="Calibri" w:cs="Calibri"/>
        </w:rPr>
        <w:t xml:space="preserve">utilizado para separar os fluxos </w:t>
      </w:r>
      <w:r>
        <w:rPr>
          <w:rFonts w:ascii="Calibri" w:hAnsi="Calibri" w:cs="Calibri"/>
        </w:rPr>
        <w:t>entre</w:t>
      </w:r>
      <w:r w:rsidRPr="00133B4C">
        <w:rPr>
          <w:rFonts w:ascii="Calibri" w:hAnsi="Calibri" w:cs="Calibri"/>
        </w:rPr>
        <w:t xml:space="preserve"> </w:t>
      </w:r>
      <w:r w:rsidR="00A72873">
        <w:rPr>
          <w:rFonts w:ascii="Calibri" w:hAnsi="Calibri" w:cs="Calibri"/>
        </w:rPr>
        <w:t>atuação</w:t>
      </w:r>
      <w:r w:rsidRPr="00133B4C">
        <w:rPr>
          <w:rFonts w:ascii="Calibri" w:hAnsi="Calibri" w:cs="Calibri"/>
        </w:rPr>
        <w:t xml:space="preserve"> nova </w:t>
      </w:r>
      <w:r>
        <w:rPr>
          <w:rFonts w:ascii="Calibri" w:hAnsi="Calibri" w:cs="Calibri"/>
        </w:rPr>
        <w:t>e quem será</w:t>
      </w:r>
      <w:r w:rsidRPr="00133B4C">
        <w:rPr>
          <w:rFonts w:ascii="Calibri" w:hAnsi="Calibri" w:cs="Calibri"/>
        </w:rPr>
        <w:t xml:space="preserve"> uma atualização. Os dados</w:t>
      </w:r>
      <w:r w:rsidR="008973B3">
        <w:rPr>
          <w:rFonts w:ascii="Calibri" w:hAnsi="Calibri" w:cs="Calibri"/>
        </w:rPr>
        <w:t xml:space="preserve"> alterados</w:t>
      </w:r>
      <w:r w:rsidRPr="00133B4C">
        <w:rPr>
          <w:rFonts w:ascii="Calibri" w:hAnsi="Calibri" w:cs="Calibri"/>
        </w:rPr>
        <w:t xml:space="preserve"> das </w:t>
      </w:r>
      <w:r w:rsidR="00A72873">
        <w:rPr>
          <w:rFonts w:ascii="Calibri" w:hAnsi="Calibri" w:cs="Calibri"/>
        </w:rPr>
        <w:t>atuações</w:t>
      </w:r>
      <w:r w:rsidRPr="00133B4C">
        <w:rPr>
          <w:rFonts w:ascii="Calibri" w:hAnsi="Calibri" w:cs="Calibri"/>
        </w:rPr>
        <w:t xml:space="preserve"> existentes deverão </w:t>
      </w:r>
      <w:r>
        <w:rPr>
          <w:rFonts w:ascii="Calibri" w:hAnsi="Calibri" w:cs="Calibri"/>
        </w:rPr>
        <w:t xml:space="preserve">ser atualizados na tabela </w:t>
      </w:r>
      <w:r>
        <w:rPr>
          <w:rFonts w:ascii="Calibri" w:hAnsi="Calibri" w:cs="Calibri"/>
          <w:color w:val="000000"/>
        </w:rPr>
        <w:t>REMUNERACAO_DOCENTE</w:t>
      </w:r>
      <w:r>
        <w:rPr>
          <w:rFonts w:ascii="Calibri" w:hAnsi="Calibri" w:cs="Calibri"/>
        </w:rPr>
        <w:t>; enquanto para</w:t>
      </w:r>
      <w:r w:rsidRPr="00133B4C">
        <w:rPr>
          <w:rFonts w:ascii="Calibri" w:hAnsi="Calibri" w:cs="Calibri"/>
        </w:rPr>
        <w:t xml:space="preserve"> nova alocação </w:t>
      </w:r>
      <w:r>
        <w:rPr>
          <w:rFonts w:ascii="Calibri" w:hAnsi="Calibri" w:cs="Calibri"/>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rPr>
      </w:pPr>
    </w:p>
    <w:p w:rsidR="00730FE0" w:rsidRPr="008069FD" w:rsidRDefault="00730FE0" w:rsidP="008069F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Fontes</w:t>
            </w:r>
          </w:p>
        </w:tc>
        <w:tc>
          <w:tcPr>
            <w:tcW w:w="2976"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Destinos</w:t>
            </w:r>
          </w:p>
        </w:tc>
      </w:tr>
      <w:tr w:rsidR="00730FE0" w:rsidRPr="003F639E" w:rsidTr="00BB51AF">
        <w:trPr>
          <w:trHeight w:val="510"/>
        </w:trPr>
        <w:tc>
          <w:tcPr>
            <w:tcW w:w="2410" w:type="dxa"/>
            <w:shd w:val="clear" w:color="auto" w:fill="CCCCFF"/>
          </w:tcPr>
          <w:p w:rsidR="00730FE0" w:rsidRPr="003F639E" w:rsidRDefault="00730FE0" w:rsidP="00EC3152">
            <w:pPr>
              <w:spacing w:before="56" w:after="113"/>
              <w:ind w:left="360"/>
            </w:pPr>
            <w:proofErr w:type="spellStart"/>
            <w:r>
              <w:rPr>
                <w:rFonts w:ascii="Calibri" w:hAnsi="Calibri" w:cs="Calibri"/>
                <w:color w:val="000000"/>
              </w:rPr>
              <w:t>m_carga_</w:t>
            </w:r>
            <w:r w:rsidR="00EC3152">
              <w:rPr>
                <w:rFonts w:ascii="Calibri" w:hAnsi="Calibri" w:cs="Calibri"/>
                <w:color w:val="000000"/>
              </w:rPr>
              <w:t>atuacao_variavel</w:t>
            </w:r>
            <w:r>
              <w:rPr>
                <w:rFonts w:ascii="Calibri" w:hAnsi="Calibri" w:cs="Calibri"/>
                <w:color w:val="000000"/>
              </w:rPr>
              <w:t>_</w:t>
            </w:r>
            <w:r w:rsidR="00EC3152">
              <w:rPr>
                <w:rFonts w:ascii="Calibri" w:hAnsi="Calibri" w:cs="Calibri"/>
                <w:color w:val="000000"/>
              </w:rPr>
              <w:t>remuneracao</w:t>
            </w:r>
            <w:r>
              <w:rPr>
                <w:rFonts w:ascii="Calibri" w:hAnsi="Calibri" w:cs="Calibri"/>
                <w:color w:val="000000"/>
              </w:rPr>
              <w:t>_</w:t>
            </w:r>
            <w:r w:rsidR="00EC3152">
              <w:rPr>
                <w:rFonts w:ascii="Calibri" w:hAnsi="Calibri" w:cs="Calibri"/>
                <w:color w:val="000000"/>
              </w:rPr>
              <w:t>docente</w:t>
            </w:r>
            <w:proofErr w:type="spellEnd"/>
          </w:p>
        </w:tc>
        <w:tc>
          <w:tcPr>
            <w:tcW w:w="3119" w:type="dxa"/>
            <w:shd w:val="clear" w:color="auto" w:fill="CCCCFF"/>
          </w:tcPr>
          <w:p w:rsidR="002C5E5D" w:rsidRPr="002C5E5D" w:rsidRDefault="00730FE0" w:rsidP="002C5E5D">
            <w:pPr>
              <w:spacing w:before="56" w:after="113"/>
              <w:ind w:left="360"/>
              <w:rPr>
                <w:rFonts w:ascii="Calibri" w:hAnsi="Calibri" w:cs="Calibri"/>
                <w:color w:val="000000"/>
              </w:rPr>
            </w:pPr>
            <w:r>
              <w:rPr>
                <w:rFonts w:ascii="Calibri" w:hAnsi="Calibri" w:cs="Calibri"/>
                <w:color w:val="000000"/>
              </w:rPr>
              <w:t xml:space="preserve">Tabelas </w:t>
            </w:r>
            <w:r w:rsidR="002C5E5D">
              <w:rPr>
                <w:rFonts w:ascii="Calibri" w:hAnsi="Calibri" w:cs="Calibri"/>
                <w:color w:val="000000"/>
              </w:rPr>
              <w:t xml:space="preserve"> ATUACA</w:t>
            </w:r>
            <w:r w:rsidR="002C5E5D" w:rsidRPr="002C5E5D">
              <w:rPr>
                <w:rFonts w:ascii="Calibri" w:hAnsi="Calibri" w:cs="Calibri"/>
                <w:color w:val="000000"/>
              </w:rPr>
              <w:t>O_PROFESSOR</w:t>
            </w:r>
            <w:r w:rsidRPr="00AE40C5">
              <w:rPr>
                <w:rFonts w:ascii="Calibri" w:hAnsi="Calibri" w:cs="Calibri"/>
                <w:color w:val="000000"/>
              </w:rPr>
              <w:t xml:space="preserve">; </w:t>
            </w:r>
            <w:r w:rsidR="002C5E5D" w:rsidRPr="002C5E5D">
              <w:rPr>
                <w:rFonts w:ascii="Calibri" w:hAnsi="Calibri" w:cs="Calibri"/>
                <w:color w:val="000000"/>
              </w:rPr>
              <w:t>TURNO_ATUACAO</w:t>
            </w:r>
            <w:r w:rsidR="002C5E5D">
              <w:rPr>
                <w:rFonts w:ascii="Calibri" w:hAnsi="Calibri" w:cs="Calibri"/>
                <w:color w:val="000000"/>
              </w:rPr>
              <w:t xml:space="preserve">; PROFESSOR; DADOS_PROFESSOR; TIPO_ATUACAO; MES_REFERENCIA_ATUACAO; </w:t>
            </w:r>
            <w:r w:rsidR="002C5E5D" w:rsidRPr="002C5E5D">
              <w:rPr>
                <w:rFonts w:ascii="Calibri" w:hAnsi="Calibri" w:cs="Calibri"/>
                <w:color w:val="000000"/>
              </w:rPr>
              <w:lastRenderedPageBreak/>
              <w:t>AUTORIZACAO_ATUACAO</w:t>
            </w:r>
            <w:r w:rsidR="002C5E5D">
              <w:rPr>
                <w:rFonts w:ascii="Calibri" w:hAnsi="Calibri" w:cs="Calibri"/>
                <w:color w:val="000000"/>
              </w:rPr>
              <w:t xml:space="preserve">; </w:t>
            </w:r>
            <w:r w:rsidR="002C5E5D" w:rsidRPr="002C5E5D">
              <w:rPr>
                <w:rFonts w:ascii="Calibri" w:hAnsi="Calibri" w:cs="Calibri"/>
                <w:color w:val="000000"/>
              </w:rPr>
              <w:t>CAMPUS</w:t>
            </w:r>
          </w:p>
        </w:tc>
        <w:tc>
          <w:tcPr>
            <w:tcW w:w="2976" w:type="dxa"/>
            <w:shd w:val="clear" w:color="auto" w:fill="CCCCFF"/>
          </w:tcPr>
          <w:p w:rsidR="00730FE0" w:rsidRPr="003F639E" w:rsidRDefault="00730FE0" w:rsidP="00BB51AF">
            <w:pPr>
              <w:spacing w:before="56" w:after="113"/>
              <w:ind w:left="360"/>
            </w:pPr>
            <w:r>
              <w:rPr>
                <w:rFonts w:ascii="Calibri" w:hAnsi="Calibri" w:cs="Calibri"/>
                <w:color w:val="000000"/>
              </w:rPr>
              <w:lastRenderedPageBreak/>
              <w:t xml:space="preserve"> Tabela </w:t>
            </w:r>
            <w:r w:rsidR="002C5E5D" w:rsidRPr="002C5E5D">
              <w:rPr>
                <w:rFonts w:ascii="Calibri" w:hAnsi="Calibri" w:cs="Calibri"/>
                <w:color w:val="000000"/>
              </w:rPr>
              <w:t>REMUNERACAO_DOCENTE</w:t>
            </w:r>
          </w:p>
        </w:tc>
      </w:tr>
    </w:tbl>
    <w:p w:rsidR="00730FE0" w:rsidRDefault="00730FE0" w:rsidP="00730FE0">
      <w:pPr>
        <w:spacing w:before="56" w:after="113"/>
        <w:ind w:left="360"/>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Layout das tabelas de origem e destino.</w:t>
      </w:r>
    </w:p>
    <w:p w:rsidR="00730FE0" w:rsidRDefault="00730FE0" w:rsidP="00730FE0">
      <w:pPr>
        <w:spacing w:before="56" w:after="113"/>
        <w:rPr>
          <w:color w:val="FF0000"/>
          <w:sz w:val="44"/>
          <w:szCs w:val="44"/>
        </w:rPr>
      </w:pPr>
      <w:r>
        <w:rPr>
          <w:color w:val="FF0000"/>
          <w:sz w:val="44"/>
          <w:szCs w:val="44"/>
        </w:rPr>
        <w:tab/>
      </w:r>
      <w:bookmarkStart w:id="20" w:name="_MON_1416146811"/>
      <w:bookmarkEnd w:id="20"/>
      <w:r w:rsidR="002807E3" w:rsidRPr="00590FE8">
        <w:rPr>
          <w:color w:val="FF0000"/>
          <w:sz w:val="44"/>
          <w:szCs w:val="44"/>
        </w:rPr>
        <w:object w:dxaOrig="1551" w:dyaOrig="1004">
          <v:shape id="_x0000_i1038" type="#_x0000_t75" style="width:77.25pt;height:50.25pt" o:ole="">
            <v:imagedata r:id="rId65" o:title=""/>
          </v:shape>
          <o:OLEObject Type="Embed" ProgID="Excel.Sheet.12" ShapeID="_x0000_i1038" DrawAspect="Icon" ObjectID="_1417441500" r:id="rId66"/>
        </w:object>
      </w:r>
    </w:p>
    <w:p w:rsidR="00730FE0" w:rsidRPr="009012DF" w:rsidRDefault="00730FE0" w:rsidP="00730FE0">
      <w:pPr>
        <w:spacing w:before="56" w:after="113"/>
        <w:ind w:left="360"/>
        <w:rPr>
          <w:rFonts w:asciiTheme="minorHAnsi" w:hAnsiTheme="minorHAnsi"/>
          <w:b/>
        </w:rPr>
      </w:pPr>
      <w:r w:rsidRPr="009012DF">
        <w:rPr>
          <w:rFonts w:asciiTheme="minorHAnsi" w:hAnsiTheme="minorHAnsi"/>
          <w:b/>
        </w:rPr>
        <w:t>Mapeamento de Origem e destino encontra-se na item 5 deste documento.</w:t>
      </w:r>
    </w:p>
    <w:p w:rsidR="00730FE0" w:rsidRDefault="00730FE0" w:rsidP="00730FE0">
      <w:pPr>
        <w:spacing w:before="56" w:after="113"/>
      </w:pPr>
    </w:p>
    <w:p w:rsidR="00730FE0" w:rsidRDefault="00730FE0" w:rsidP="00730FE0">
      <w:pPr>
        <w:spacing w:before="56" w:after="113"/>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 xml:space="preserve">Regras de </w:t>
      </w:r>
      <w:proofErr w:type="spellStart"/>
      <w:r w:rsidRPr="00FA296E">
        <w:rPr>
          <w:rFonts w:asciiTheme="minorHAnsi" w:hAnsiTheme="minorHAnsi"/>
          <w:b/>
          <w:sz w:val="24"/>
          <w:szCs w:val="24"/>
        </w:rPr>
        <w:t>join</w:t>
      </w:r>
      <w:proofErr w:type="spellEnd"/>
      <w:r w:rsidRPr="00FA296E">
        <w:rPr>
          <w:rFonts w:asciiTheme="minorHAnsi" w:hAnsiTheme="minorHAnsi"/>
          <w:b/>
          <w:sz w:val="24"/>
          <w:szCs w:val="24"/>
        </w:rPr>
        <w:t xml:space="preserve"> entre as tabelas</w:t>
      </w:r>
      <w:r>
        <w:rPr>
          <w:rFonts w:asciiTheme="minorHAnsi" w:hAnsiTheme="minorHAnsi"/>
          <w:b/>
          <w:sz w:val="24"/>
          <w:szCs w:val="24"/>
        </w:rPr>
        <w:t>:</w:t>
      </w:r>
    </w:p>
    <w:tbl>
      <w:tblPr>
        <w:tblW w:w="5144" w:type="pct"/>
        <w:tblInd w:w="-254"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1845"/>
        <w:gridCol w:w="1842"/>
        <w:gridCol w:w="1420"/>
        <w:gridCol w:w="1844"/>
        <w:gridCol w:w="2131"/>
      </w:tblGrid>
      <w:tr w:rsidR="002F0261" w:rsidRPr="003F639E" w:rsidTr="002F0261">
        <w:trPr>
          <w:trHeight w:val="548"/>
        </w:trPr>
        <w:tc>
          <w:tcPr>
            <w:tcW w:w="1016" w:type="pct"/>
            <w:shd w:val="clear" w:color="auto" w:fill="333399"/>
          </w:tcPr>
          <w:p w:rsidR="00730FE0" w:rsidRPr="003F639E" w:rsidRDefault="00730FE0" w:rsidP="00BB51AF">
            <w:pPr>
              <w:tabs>
                <w:tab w:val="right" w:pos="2350"/>
              </w:tabs>
              <w:spacing w:before="56" w:after="113"/>
              <w:jc w:val="both"/>
              <w:rPr>
                <w:rFonts w:ascii="Calibri" w:hAnsi="Calibri" w:cs="Calibri"/>
                <w:b/>
                <w:bCs/>
                <w:color w:val="FFFFFF"/>
              </w:rPr>
            </w:pPr>
            <w:r w:rsidRPr="00325F64">
              <w:rPr>
                <w:rFonts w:asciiTheme="minorHAnsi" w:hAnsiTheme="minorHAnsi"/>
                <w:color w:val="FFFFFF" w:themeColor="background1"/>
              </w:rPr>
              <w:t>Nome da tabela - Master</w:t>
            </w:r>
          </w:p>
        </w:tc>
        <w:tc>
          <w:tcPr>
            <w:tcW w:w="1014" w:type="pct"/>
            <w:shd w:val="clear" w:color="auto" w:fill="333399"/>
          </w:tcPr>
          <w:p w:rsidR="00730FE0" w:rsidRPr="003F639E" w:rsidRDefault="002F0261" w:rsidP="002F0261">
            <w:pPr>
              <w:tabs>
                <w:tab w:val="right" w:pos="2350"/>
              </w:tabs>
              <w:spacing w:before="56" w:after="113"/>
              <w:ind w:left="360"/>
              <w:jc w:val="both"/>
            </w:pPr>
            <w:r>
              <w:rPr>
                <w:rFonts w:asciiTheme="minorHAnsi" w:hAnsiTheme="minorHAnsi"/>
                <w:color w:val="FFFFFF" w:themeColor="background1"/>
              </w:rPr>
              <w:t>Nome do campo</w:t>
            </w:r>
            <w:r w:rsidR="00730FE0" w:rsidRPr="00325F64">
              <w:rPr>
                <w:rFonts w:asciiTheme="minorHAnsi" w:hAnsiTheme="minorHAnsi"/>
                <w:color w:val="FFFFFF" w:themeColor="background1"/>
              </w:rPr>
              <w:t>-Master</w:t>
            </w:r>
            <w:r w:rsidR="00730FE0">
              <w:rPr>
                <w:rFonts w:ascii="Calibri" w:hAnsi="Calibri" w:cs="Calibri"/>
                <w:b/>
                <w:bCs/>
                <w:color w:val="FFFFFF"/>
              </w:rPr>
              <w:tab/>
            </w:r>
          </w:p>
        </w:tc>
        <w:tc>
          <w:tcPr>
            <w:tcW w:w="782" w:type="pct"/>
            <w:shd w:val="clear" w:color="auto" w:fill="333399"/>
          </w:tcPr>
          <w:p w:rsidR="00730FE0" w:rsidRPr="003F639E" w:rsidRDefault="00730FE0" w:rsidP="00BB51AF">
            <w:pPr>
              <w:spacing w:before="56" w:after="113"/>
              <w:ind w:left="360"/>
              <w:jc w:val="both"/>
            </w:pPr>
            <w:r w:rsidRPr="00325F64">
              <w:rPr>
                <w:rFonts w:asciiTheme="minorHAnsi" w:hAnsiTheme="minorHAnsi"/>
                <w:color w:val="FFFFFF" w:themeColor="background1"/>
              </w:rPr>
              <w:t xml:space="preserve">Tipo de </w:t>
            </w:r>
            <w:proofErr w:type="spellStart"/>
            <w:r w:rsidRPr="00325F64">
              <w:rPr>
                <w:rFonts w:asciiTheme="minorHAnsi" w:hAnsiTheme="minorHAnsi"/>
                <w:color w:val="FFFFFF" w:themeColor="background1"/>
              </w:rPr>
              <w:t>Join</w:t>
            </w:r>
            <w:proofErr w:type="spellEnd"/>
          </w:p>
        </w:tc>
        <w:tc>
          <w:tcPr>
            <w:tcW w:w="1015" w:type="pct"/>
            <w:shd w:val="clear" w:color="auto" w:fill="333399"/>
          </w:tcPr>
          <w:p w:rsidR="00730FE0" w:rsidRPr="00325F64" w:rsidRDefault="00730FE0" w:rsidP="00BB51AF">
            <w:pPr>
              <w:spacing w:before="56" w:after="113"/>
              <w:ind w:left="360"/>
              <w:jc w:val="both"/>
              <w:rPr>
                <w:rFonts w:asciiTheme="minorHAnsi" w:hAnsiTheme="minorHAnsi"/>
                <w:color w:val="FFFFFF" w:themeColor="background1"/>
              </w:rPr>
            </w:pPr>
            <w:r w:rsidRPr="00325F64">
              <w:rPr>
                <w:rFonts w:asciiTheme="minorHAnsi" w:hAnsiTheme="minorHAnsi"/>
                <w:color w:val="FFFFFF" w:themeColor="background1"/>
              </w:rPr>
              <w:t xml:space="preserve">Nome da tabela - </w:t>
            </w:r>
            <w:proofErr w:type="spellStart"/>
            <w:r w:rsidRPr="00325F64">
              <w:rPr>
                <w:rFonts w:asciiTheme="minorHAnsi" w:hAnsiTheme="minorHAnsi"/>
                <w:color w:val="FFFFFF" w:themeColor="background1"/>
              </w:rPr>
              <w:t>Detail</w:t>
            </w:r>
            <w:proofErr w:type="spellEnd"/>
          </w:p>
        </w:tc>
        <w:tc>
          <w:tcPr>
            <w:tcW w:w="1173" w:type="pct"/>
            <w:shd w:val="clear" w:color="auto" w:fill="333399"/>
          </w:tcPr>
          <w:p w:rsidR="00730FE0" w:rsidRPr="003F639E" w:rsidRDefault="00730FE0" w:rsidP="00BB51AF">
            <w:pPr>
              <w:spacing w:before="56" w:after="113"/>
              <w:ind w:left="360"/>
              <w:jc w:val="both"/>
            </w:pPr>
            <w:r w:rsidRPr="00325F64">
              <w:rPr>
                <w:rFonts w:asciiTheme="minorHAnsi" w:hAnsiTheme="minorHAnsi"/>
                <w:color w:val="FFFFFF" w:themeColor="background1"/>
              </w:rPr>
              <w:t xml:space="preserve">Nome do campo - </w:t>
            </w:r>
            <w:proofErr w:type="spellStart"/>
            <w:r w:rsidRPr="00325F64">
              <w:rPr>
                <w:rFonts w:asciiTheme="minorHAnsi" w:hAnsiTheme="minorHAnsi"/>
                <w:color w:val="FFFFFF" w:themeColor="background1"/>
              </w:rPr>
              <w:t>Detail</w:t>
            </w:r>
            <w:proofErr w:type="spellEnd"/>
          </w:p>
        </w:tc>
      </w:tr>
      <w:tr w:rsidR="002F0261" w:rsidRPr="003F639E" w:rsidTr="002F0261">
        <w:trPr>
          <w:trHeight w:val="582"/>
        </w:trPr>
        <w:tc>
          <w:tcPr>
            <w:tcW w:w="1016" w:type="pct"/>
            <w:shd w:val="clear" w:color="auto" w:fill="CCCCFF"/>
          </w:tcPr>
          <w:p w:rsidR="002807E3" w:rsidRPr="003A44C1" w:rsidRDefault="002807E3" w:rsidP="00BB51AF">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1014" w:type="pct"/>
            <w:shd w:val="clear" w:color="auto" w:fill="CCCCFF"/>
          </w:tcPr>
          <w:p w:rsidR="002807E3" w:rsidRPr="003A44C1" w:rsidRDefault="002807E3" w:rsidP="00BB51AF">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COD_PROFESSOR</w:t>
            </w:r>
          </w:p>
        </w:tc>
        <w:tc>
          <w:tcPr>
            <w:tcW w:w="782" w:type="pct"/>
            <w:shd w:val="clear" w:color="auto" w:fill="CCCCFF"/>
          </w:tcPr>
          <w:p w:rsidR="002807E3" w:rsidRPr="003A44C1" w:rsidRDefault="00311B23" w:rsidP="00311B23">
            <w:pPr>
              <w:jc w:val="right"/>
              <w:rPr>
                <w:rFonts w:ascii="Calibri" w:hAnsi="Calibri" w:cs="Calibri"/>
                <w:color w:val="000000"/>
                <w:sz w:val="18"/>
                <w:szCs w:val="18"/>
              </w:rPr>
            </w:pPr>
            <w:r>
              <w:rPr>
                <w:rFonts w:ascii="Calibri" w:hAnsi="Calibri" w:cs="Calibri"/>
                <w:color w:val="000000"/>
                <w:sz w:val="18"/>
                <w:szCs w:val="18"/>
              </w:rPr>
              <w:t>LEFT</w:t>
            </w:r>
            <w:r w:rsidR="002807E3" w:rsidRPr="003A44C1">
              <w:rPr>
                <w:rFonts w:ascii="Calibri" w:hAnsi="Calibri" w:cs="Calibri"/>
                <w:color w:val="000000"/>
                <w:sz w:val="18"/>
                <w:szCs w:val="18"/>
              </w:rPr>
              <w:t xml:space="preserve"> JOIN</w:t>
            </w:r>
          </w:p>
        </w:tc>
        <w:tc>
          <w:tcPr>
            <w:tcW w:w="1015" w:type="pct"/>
            <w:shd w:val="clear" w:color="auto" w:fill="CCCCFF"/>
          </w:tcPr>
          <w:p w:rsidR="002807E3" w:rsidRPr="003A44C1" w:rsidRDefault="002807E3" w:rsidP="00BB51AF">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TURNO_ATUACAO</w:t>
            </w:r>
          </w:p>
        </w:tc>
        <w:tc>
          <w:tcPr>
            <w:tcW w:w="1173" w:type="pct"/>
            <w:shd w:val="clear" w:color="auto" w:fill="CCCCFF"/>
          </w:tcPr>
          <w:p w:rsidR="002807E3" w:rsidRPr="003A44C1" w:rsidRDefault="00311B23" w:rsidP="00BB51AF">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COD_PROFESSOR</w:t>
            </w:r>
          </w:p>
        </w:tc>
      </w:tr>
      <w:tr w:rsidR="002F0261" w:rsidRPr="003F639E" w:rsidTr="002F0261">
        <w:trPr>
          <w:trHeight w:val="582"/>
        </w:trPr>
        <w:tc>
          <w:tcPr>
            <w:tcW w:w="1016" w:type="pct"/>
            <w:shd w:val="clear" w:color="auto" w:fill="auto"/>
          </w:tcPr>
          <w:p w:rsidR="00311B23" w:rsidRPr="003A44C1" w:rsidRDefault="00311B23" w:rsidP="00311B23">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1014" w:type="pct"/>
            <w:shd w:val="clear" w:color="auto" w:fill="auto"/>
          </w:tcPr>
          <w:p w:rsidR="00311B23" w:rsidRPr="003A44C1" w:rsidRDefault="00311B23" w:rsidP="00311B23">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NUM_SEQ_ATUACAO</w:t>
            </w:r>
          </w:p>
        </w:tc>
        <w:tc>
          <w:tcPr>
            <w:tcW w:w="782" w:type="pct"/>
            <w:shd w:val="clear" w:color="auto" w:fill="auto"/>
          </w:tcPr>
          <w:p w:rsidR="00311B23" w:rsidRPr="003A44C1" w:rsidRDefault="00311B23" w:rsidP="00311B23">
            <w:pPr>
              <w:jc w:val="right"/>
              <w:rPr>
                <w:rFonts w:ascii="Calibri" w:hAnsi="Calibri" w:cs="Calibri"/>
                <w:color w:val="000000"/>
                <w:sz w:val="18"/>
                <w:szCs w:val="18"/>
              </w:rPr>
            </w:pPr>
            <w:r>
              <w:rPr>
                <w:rFonts w:ascii="Calibri" w:hAnsi="Calibri" w:cs="Calibri"/>
                <w:color w:val="000000"/>
                <w:sz w:val="18"/>
                <w:szCs w:val="18"/>
              </w:rPr>
              <w:t>LEFT</w:t>
            </w:r>
            <w:r w:rsidRPr="003A44C1">
              <w:rPr>
                <w:rFonts w:ascii="Calibri" w:hAnsi="Calibri" w:cs="Calibri"/>
                <w:color w:val="000000"/>
                <w:sz w:val="18"/>
                <w:szCs w:val="18"/>
              </w:rPr>
              <w:t xml:space="preserve"> JOIN</w:t>
            </w:r>
          </w:p>
        </w:tc>
        <w:tc>
          <w:tcPr>
            <w:tcW w:w="1015" w:type="pct"/>
            <w:shd w:val="clear" w:color="auto" w:fill="auto"/>
          </w:tcPr>
          <w:p w:rsidR="00311B23" w:rsidRPr="003A44C1" w:rsidRDefault="00311B23" w:rsidP="00311B23">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TURNO_ATUACAO</w:t>
            </w:r>
          </w:p>
        </w:tc>
        <w:tc>
          <w:tcPr>
            <w:tcW w:w="1173" w:type="pct"/>
            <w:shd w:val="clear" w:color="auto" w:fill="auto"/>
          </w:tcPr>
          <w:p w:rsidR="00311B23" w:rsidRPr="003A44C1" w:rsidRDefault="00311B23" w:rsidP="00BB51AF">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NUM_SEQ_ATUACAO</w:t>
            </w:r>
          </w:p>
        </w:tc>
      </w:tr>
      <w:tr w:rsidR="002F0261" w:rsidRPr="003F639E" w:rsidTr="002F0261">
        <w:trPr>
          <w:trHeight w:val="582"/>
        </w:trPr>
        <w:tc>
          <w:tcPr>
            <w:tcW w:w="1016" w:type="pct"/>
            <w:shd w:val="clear" w:color="auto" w:fill="CCCCFF"/>
          </w:tcPr>
          <w:p w:rsidR="00311B23" w:rsidRPr="003A44C1" w:rsidRDefault="00311B23" w:rsidP="00311B23">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1014" w:type="pct"/>
            <w:shd w:val="clear" w:color="auto" w:fill="CCCCFF"/>
          </w:tcPr>
          <w:p w:rsidR="00311B23" w:rsidRPr="003A44C1" w:rsidRDefault="00311B23" w:rsidP="00311B23">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COD_PROFESSOR</w:t>
            </w:r>
          </w:p>
        </w:tc>
        <w:tc>
          <w:tcPr>
            <w:tcW w:w="782" w:type="pct"/>
            <w:shd w:val="clear" w:color="auto" w:fill="CCCCFF"/>
          </w:tcPr>
          <w:p w:rsidR="00311B23" w:rsidRPr="003A44C1" w:rsidRDefault="00311B23" w:rsidP="00311B23">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15" w:type="pct"/>
            <w:shd w:val="clear" w:color="auto" w:fill="CCCCFF"/>
          </w:tcPr>
          <w:p w:rsidR="00311B23" w:rsidRPr="003A44C1" w:rsidRDefault="00311B23" w:rsidP="00311B23">
            <w:pPr>
              <w:spacing w:before="56" w:after="113"/>
              <w:ind w:left="360"/>
              <w:jc w:val="right"/>
              <w:rPr>
                <w:rFonts w:ascii="Calibri" w:hAnsi="Calibri" w:cs="Calibri"/>
                <w:color w:val="000000"/>
                <w:sz w:val="18"/>
                <w:szCs w:val="18"/>
              </w:rPr>
            </w:pPr>
            <w:r>
              <w:rPr>
                <w:rFonts w:ascii="Calibri" w:hAnsi="Calibri" w:cs="Calibri"/>
                <w:color w:val="000000"/>
                <w:sz w:val="18"/>
                <w:szCs w:val="18"/>
              </w:rPr>
              <w:t>PROFESSOR</w:t>
            </w:r>
          </w:p>
        </w:tc>
        <w:tc>
          <w:tcPr>
            <w:tcW w:w="1173" w:type="pct"/>
            <w:shd w:val="clear" w:color="auto" w:fill="CCCCFF"/>
          </w:tcPr>
          <w:p w:rsidR="00311B23" w:rsidRPr="003A44C1" w:rsidRDefault="00311B23" w:rsidP="00311B23">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COD_PROFESSOR</w:t>
            </w:r>
          </w:p>
        </w:tc>
      </w:tr>
      <w:tr w:rsidR="002F0261" w:rsidRPr="003F639E" w:rsidTr="002F0261">
        <w:trPr>
          <w:trHeight w:val="582"/>
        </w:trPr>
        <w:tc>
          <w:tcPr>
            <w:tcW w:w="1016" w:type="pct"/>
            <w:shd w:val="clear" w:color="auto" w:fill="auto"/>
          </w:tcPr>
          <w:p w:rsidR="00311B23" w:rsidRPr="003A44C1" w:rsidRDefault="00311B23" w:rsidP="00BB51AF">
            <w:pPr>
              <w:jc w:val="right"/>
              <w:rPr>
                <w:rFonts w:ascii="Calibri" w:hAnsi="Calibri" w:cs="Calibri"/>
                <w:color w:val="000000"/>
                <w:sz w:val="18"/>
                <w:szCs w:val="18"/>
              </w:rPr>
            </w:pPr>
            <w:r>
              <w:rPr>
                <w:rFonts w:ascii="Calibri" w:hAnsi="Calibri" w:cs="Calibri"/>
                <w:color w:val="000000"/>
                <w:sz w:val="18"/>
                <w:szCs w:val="18"/>
              </w:rPr>
              <w:t>PROFESSOR</w:t>
            </w:r>
          </w:p>
        </w:tc>
        <w:tc>
          <w:tcPr>
            <w:tcW w:w="1014" w:type="pct"/>
            <w:shd w:val="clear" w:color="auto" w:fill="auto"/>
          </w:tcPr>
          <w:p w:rsidR="00311B23" w:rsidRPr="003A44C1" w:rsidRDefault="00311B23" w:rsidP="00BB51AF">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NUM_SEQ_DADOS_PROFESSOR</w:t>
            </w:r>
          </w:p>
        </w:tc>
        <w:tc>
          <w:tcPr>
            <w:tcW w:w="782" w:type="pct"/>
            <w:shd w:val="clear" w:color="auto" w:fill="auto"/>
          </w:tcPr>
          <w:p w:rsidR="00311B23" w:rsidRPr="003A44C1" w:rsidRDefault="00311B23" w:rsidP="00BB51A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15" w:type="pct"/>
            <w:shd w:val="clear" w:color="auto" w:fill="auto"/>
          </w:tcPr>
          <w:p w:rsidR="00311B23" w:rsidRPr="003A44C1" w:rsidRDefault="00311B23" w:rsidP="00BB51AF">
            <w:pPr>
              <w:jc w:val="right"/>
              <w:rPr>
                <w:rFonts w:ascii="Calibri" w:hAnsi="Calibri" w:cs="Calibri"/>
                <w:color w:val="000000"/>
                <w:sz w:val="18"/>
                <w:szCs w:val="18"/>
              </w:rPr>
            </w:pPr>
            <w:r w:rsidRPr="00311B23">
              <w:rPr>
                <w:rFonts w:ascii="Calibri" w:hAnsi="Calibri" w:cs="Calibri"/>
                <w:color w:val="000000"/>
                <w:sz w:val="18"/>
                <w:szCs w:val="18"/>
              </w:rPr>
              <w:t>DADOS_PROFESSOR</w:t>
            </w:r>
          </w:p>
        </w:tc>
        <w:tc>
          <w:tcPr>
            <w:tcW w:w="1173" w:type="pct"/>
            <w:shd w:val="clear" w:color="auto" w:fill="auto"/>
          </w:tcPr>
          <w:p w:rsidR="00311B23" w:rsidRPr="003A44C1" w:rsidRDefault="00311B23" w:rsidP="00311B23">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NUM_SEQ_DADOS_PROFESSOR</w:t>
            </w:r>
          </w:p>
        </w:tc>
      </w:tr>
      <w:tr w:rsidR="002F0261" w:rsidRPr="003F639E" w:rsidTr="002F0261">
        <w:trPr>
          <w:trHeight w:val="582"/>
        </w:trPr>
        <w:tc>
          <w:tcPr>
            <w:tcW w:w="1016" w:type="pct"/>
            <w:shd w:val="clear" w:color="auto" w:fill="CCCCFF"/>
          </w:tcPr>
          <w:p w:rsidR="00311B23" w:rsidRPr="003A44C1" w:rsidRDefault="00311B23" w:rsidP="00311B23">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1014" w:type="pct"/>
            <w:shd w:val="clear" w:color="auto" w:fill="CCCCFF"/>
          </w:tcPr>
          <w:p w:rsidR="00311B23" w:rsidRPr="003A44C1" w:rsidRDefault="00311B23" w:rsidP="00BB51AF">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COD_TIPO_ATUACAO</w:t>
            </w:r>
          </w:p>
        </w:tc>
        <w:tc>
          <w:tcPr>
            <w:tcW w:w="782" w:type="pct"/>
            <w:shd w:val="clear" w:color="auto" w:fill="CCCCFF"/>
          </w:tcPr>
          <w:p w:rsidR="00311B23" w:rsidRPr="003A44C1" w:rsidRDefault="00311B23" w:rsidP="00311B23">
            <w:pPr>
              <w:jc w:val="right"/>
              <w:rPr>
                <w:rFonts w:ascii="Calibri" w:hAnsi="Calibri" w:cs="Calibri"/>
                <w:color w:val="000000"/>
                <w:sz w:val="18"/>
                <w:szCs w:val="18"/>
              </w:rPr>
            </w:pPr>
            <w:r>
              <w:rPr>
                <w:rFonts w:ascii="Calibri" w:hAnsi="Calibri" w:cs="Calibri"/>
                <w:color w:val="000000"/>
                <w:sz w:val="18"/>
                <w:szCs w:val="18"/>
              </w:rPr>
              <w:t>LEFT</w:t>
            </w:r>
            <w:r w:rsidRPr="003A44C1">
              <w:rPr>
                <w:rFonts w:ascii="Calibri" w:hAnsi="Calibri" w:cs="Calibri"/>
                <w:color w:val="000000"/>
                <w:sz w:val="18"/>
                <w:szCs w:val="18"/>
              </w:rPr>
              <w:t xml:space="preserve"> JOIN</w:t>
            </w:r>
          </w:p>
        </w:tc>
        <w:tc>
          <w:tcPr>
            <w:tcW w:w="1015" w:type="pct"/>
            <w:shd w:val="clear" w:color="auto" w:fill="CCCCFF"/>
          </w:tcPr>
          <w:p w:rsidR="00311B23" w:rsidRPr="003A44C1" w:rsidRDefault="00311B23" w:rsidP="00BB51AF">
            <w:pPr>
              <w:jc w:val="right"/>
              <w:rPr>
                <w:rFonts w:ascii="Calibri" w:hAnsi="Calibri" w:cs="Calibri"/>
                <w:color w:val="000000"/>
                <w:sz w:val="18"/>
                <w:szCs w:val="18"/>
              </w:rPr>
            </w:pPr>
            <w:r w:rsidRPr="00311B23">
              <w:rPr>
                <w:rFonts w:ascii="Calibri" w:hAnsi="Calibri" w:cs="Calibri"/>
                <w:color w:val="000000"/>
                <w:sz w:val="18"/>
                <w:szCs w:val="18"/>
              </w:rPr>
              <w:t>TIPO_ATUACAO</w:t>
            </w:r>
          </w:p>
        </w:tc>
        <w:tc>
          <w:tcPr>
            <w:tcW w:w="1173" w:type="pct"/>
            <w:shd w:val="clear" w:color="auto" w:fill="CCCCFF"/>
          </w:tcPr>
          <w:p w:rsidR="00311B23" w:rsidRPr="003A44C1" w:rsidRDefault="00311B23" w:rsidP="00311B23">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COD_TIPO_ATUACAO</w:t>
            </w:r>
          </w:p>
        </w:tc>
      </w:tr>
      <w:tr w:rsidR="002F0261" w:rsidRPr="003F639E" w:rsidTr="002F0261">
        <w:trPr>
          <w:trHeight w:val="582"/>
        </w:trPr>
        <w:tc>
          <w:tcPr>
            <w:tcW w:w="1016" w:type="pct"/>
            <w:shd w:val="clear" w:color="auto" w:fill="auto"/>
          </w:tcPr>
          <w:p w:rsidR="00DF1136" w:rsidRPr="003A44C1" w:rsidRDefault="00DF1136" w:rsidP="003948CF">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1014" w:type="pct"/>
            <w:shd w:val="clear" w:color="auto" w:fill="auto"/>
          </w:tcPr>
          <w:p w:rsidR="00DF1136" w:rsidRPr="00311B23" w:rsidRDefault="00DF1136" w:rsidP="00BB51AF">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COD_CAMPUS</w:t>
            </w:r>
          </w:p>
        </w:tc>
        <w:tc>
          <w:tcPr>
            <w:tcW w:w="782" w:type="pct"/>
            <w:shd w:val="clear" w:color="auto" w:fill="auto"/>
          </w:tcPr>
          <w:p w:rsidR="00DF1136" w:rsidRPr="003A44C1" w:rsidRDefault="00DF1136" w:rsidP="003948C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15" w:type="pct"/>
            <w:shd w:val="clear" w:color="auto" w:fill="auto"/>
          </w:tcPr>
          <w:p w:rsidR="00DF1136" w:rsidRPr="00311B23" w:rsidRDefault="00DF1136" w:rsidP="00BB51AF">
            <w:pPr>
              <w:jc w:val="right"/>
              <w:rPr>
                <w:rFonts w:ascii="Calibri" w:hAnsi="Calibri" w:cs="Calibri"/>
                <w:color w:val="000000"/>
                <w:sz w:val="18"/>
                <w:szCs w:val="18"/>
              </w:rPr>
            </w:pPr>
            <w:r w:rsidRPr="00DF1136">
              <w:rPr>
                <w:rFonts w:ascii="Calibri" w:hAnsi="Calibri" w:cs="Calibri"/>
                <w:color w:val="000000"/>
                <w:sz w:val="18"/>
                <w:szCs w:val="18"/>
              </w:rPr>
              <w:t>CAMPUS</w:t>
            </w:r>
          </w:p>
        </w:tc>
        <w:tc>
          <w:tcPr>
            <w:tcW w:w="1173" w:type="pct"/>
            <w:shd w:val="clear" w:color="auto" w:fill="auto"/>
          </w:tcPr>
          <w:p w:rsidR="00DF1136" w:rsidRPr="00311B23" w:rsidRDefault="00DF1136" w:rsidP="00311B23">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COD_CAMPUS</w:t>
            </w:r>
          </w:p>
        </w:tc>
      </w:tr>
      <w:tr w:rsidR="002F0261" w:rsidRPr="003F639E" w:rsidTr="002F0261">
        <w:trPr>
          <w:trHeight w:val="582"/>
        </w:trPr>
        <w:tc>
          <w:tcPr>
            <w:tcW w:w="1016" w:type="pct"/>
            <w:shd w:val="clear" w:color="auto" w:fill="CCCCFF"/>
          </w:tcPr>
          <w:p w:rsidR="00DF1136" w:rsidRPr="003A44C1" w:rsidRDefault="00DF1136" w:rsidP="00DF1136">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1014" w:type="pct"/>
            <w:shd w:val="clear" w:color="auto" w:fill="CCCCFF"/>
          </w:tcPr>
          <w:p w:rsidR="00DF1136" w:rsidRPr="00311B23" w:rsidRDefault="00DF1136" w:rsidP="00DF1136">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COD_PROFESSOR</w:t>
            </w:r>
          </w:p>
        </w:tc>
        <w:tc>
          <w:tcPr>
            <w:tcW w:w="782" w:type="pct"/>
            <w:shd w:val="clear" w:color="auto" w:fill="CCCCFF"/>
          </w:tcPr>
          <w:p w:rsidR="00DF1136" w:rsidRPr="003A44C1" w:rsidRDefault="00DF1136" w:rsidP="003948C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15" w:type="pct"/>
            <w:shd w:val="clear" w:color="auto" w:fill="CCCCFF"/>
          </w:tcPr>
          <w:p w:rsidR="00DF1136" w:rsidRPr="00311B23" w:rsidRDefault="00DF1136" w:rsidP="00DF1136">
            <w:pPr>
              <w:jc w:val="right"/>
              <w:rPr>
                <w:rFonts w:ascii="Calibri" w:hAnsi="Calibri" w:cs="Calibri"/>
                <w:color w:val="000000"/>
                <w:sz w:val="18"/>
                <w:szCs w:val="18"/>
              </w:rPr>
            </w:pPr>
            <w:r w:rsidRPr="00DF1136">
              <w:rPr>
                <w:rFonts w:ascii="Calibri" w:hAnsi="Calibri" w:cs="Calibri"/>
                <w:color w:val="000000"/>
                <w:sz w:val="18"/>
                <w:szCs w:val="18"/>
              </w:rPr>
              <w:t>AUTORIZACAO_ATUACAO</w:t>
            </w:r>
          </w:p>
        </w:tc>
        <w:tc>
          <w:tcPr>
            <w:tcW w:w="1173" w:type="pct"/>
            <w:shd w:val="clear" w:color="auto" w:fill="CCCCFF"/>
          </w:tcPr>
          <w:p w:rsidR="00DF1136" w:rsidRPr="00311B23" w:rsidRDefault="00DF1136" w:rsidP="00DF1136">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COD_PROFESSOR</w:t>
            </w:r>
          </w:p>
        </w:tc>
      </w:tr>
      <w:tr w:rsidR="002F0261" w:rsidRPr="003F639E" w:rsidTr="002F0261">
        <w:trPr>
          <w:trHeight w:val="582"/>
        </w:trPr>
        <w:tc>
          <w:tcPr>
            <w:tcW w:w="1016" w:type="pct"/>
            <w:shd w:val="clear" w:color="auto" w:fill="auto"/>
          </w:tcPr>
          <w:p w:rsidR="00DF1136" w:rsidRPr="003A44C1" w:rsidRDefault="00DF1136" w:rsidP="00DF1136">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1014" w:type="pct"/>
            <w:shd w:val="clear" w:color="auto" w:fill="auto"/>
          </w:tcPr>
          <w:p w:rsidR="00DF1136" w:rsidRPr="00311B23" w:rsidRDefault="00DF1136" w:rsidP="00DF1136">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NUM_SEQ_ATUACAO</w:t>
            </w:r>
          </w:p>
        </w:tc>
        <w:tc>
          <w:tcPr>
            <w:tcW w:w="782" w:type="pct"/>
            <w:shd w:val="clear" w:color="auto" w:fill="auto"/>
          </w:tcPr>
          <w:p w:rsidR="00DF1136" w:rsidRPr="003A44C1" w:rsidRDefault="00DF1136" w:rsidP="003948C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15" w:type="pct"/>
            <w:shd w:val="clear" w:color="auto" w:fill="auto"/>
          </w:tcPr>
          <w:p w:rsidR="00DF1136" w:rsidRPr="00311B23" w:rsidRDefault="00DF1136" w:rsidP="00DF1136">
            <w:pPr>
              <w:jc w:val="right"/>
              <w:rPr>
                <w:rFonts w:ascii="Calibri" w:hAnsi="Calibri" w:cs="Calibri"/>
                <w:color w:val="000000"/>
                <w:sz w:val="18"/>
                <w:szCs w:val="18"/>
              </w:rPr>
            </w:pPr>
            <w:r w:rsidRPr="00DF1136">
              <w:rPr>
                <w:rFonts w:ascii="Calibri" w:hAnsi="Calibri" w:cs="Calibri"/>
                <w:color w:val="000000"/>
                <w:sz w:val="18"/>
                <w:szCs w:val="18"/>
              </w:rPr>
              <w:t>AUTORIZACAO_ATUACAO</w:t>
            </w:r>
          </w:p>
        </w:tc>
        <w:tc>
          <w:tcPr>
            <w:tcW w:w="1173" w:type="pct"/>
            <w:shd w:val="clear" w:color="auto" w:fill="auto"/>
          </w:tcPr>
          <w:p w:rsidR="00DF1136" w:rsidRPr="00311B23" w:rsidRDefault="00DF1136" w:rsidP="00DF1136">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NUM_SEQ_ATUACAO</w:t>
            </w:r>
          </w:p>
        </w:tc>
      </w:tr>
      <w:tr w:rsidR="002F0261" w:rsidRPr="003F639E" w:rsidTr="002F0261">
        <w:trPr>
          <w:trHeight w:val="582"/>
        </w:trPr>
        <w:tc>
          <w:tcPr>
            <w:tcW w:w="1016" w:type="pct"/>
            <w:shd w:val="clear" w:color="auto" w:fill="CCCCFF"/>
          </w:tcPr>
          <w:p w:rsidR="00DF1136" w:rsidRPr="003A44C1" w:rsidRDefault="00DF1136" w:rsidP="003948CF">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1014" w:type="pct"/>
            <w:shd w:val="clear" w:color="auto" w:fill="CCCCFF"/>
          </w:tcPr>
          <w:p w:rsidR="00DF1136" w:rsidRPr="003A44C1" w:rsidRDefault="00DF1136" w:rsidP="003948CF">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COD_PROFESSOR</w:t>
            </w:r>
          </w:p>
        </w:tc>
        <w:tc>
          <w:tcPr>
            <w:tcW w:w="782" w:type="pct"/>
            <w:shd w:val="clear" w:color="auto" w:fill="CCCCFF"/>
          </w:tcPr>
          <w:p w:rsidR="00DF1136" w:rsidRPr="003A44C1" w:rsidRDefault="00DF1136" w:rsidP="003948CF">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1015" w:type="pct"/>
            <w:shd w:val="clear" w:color="auto" w:fill="CCCCFF"/>
          </w:tcPr>
          <w:p w:rsidR="00DF1136" w:rsidRPr="00311B23" w:rsidRDefault="00DF1136" w:rsidP="00DF1136">
            <w:pPr>
              <w:jc w:val="right"/>
              <w:rPr>
                <w:rFonts w:ascii="Calibri" w:hAnsi="Calibri" w:cs="Calibri"/>
                <w:color w:val="000000"/>
                <w:sz w:val="18"/>
                <w:szCs w:val="18"/>
              </w:rPr>
            </w:pPr>
            <w:r w:rsidRPr="00DF1136">
              <w:rPr>
                <w:rFonts w:ascii="Calibri" w:hAnsi="Calibri" w:cs="Calibri"/>
                <w:color w:val="000000"/>
                <w:sz w:val="18"/>
                <w:szCs w:val="18"/>
              </w:rPr>
              <w:t>MES_REFERENCIA_ATUACAO</w:t>
            </w:r>
          </w:p>
        </w:tc>
        <w:tc>
          <w:tcPr>
            <w:tcW w:w="1173" w:type="pct"/>
            <w:shd w:val="clear" w:color="auto" w:fill="CCCCFF"/>
          </w:tcPr>
          <w:p w:rsidR="00DF1136" w:rsidRPr="00311B23" w:rsidRDefault="00DF1136" w:rsidP="00DF1136">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COD_PROFESSOR</w:t>
            </w:r>
          </w:p>
        </w:tc>
      </w:tr>
    </w:tbl>
    <w:p w:rsidR="00730FE0" w:rsidRPr="00D56E16" w:rsidRDefault="00730FE0" w:rsidP="00730FE0">
      <w:pPr>
        <w:spacing w:before="56" w:after="113"/>
      </w:pPr>
    </w:p>
    <w:p w:rsidR="008069FD" w:rsidRDefault="008069FD" w:rsidP="008069FD">
      <w:pPr>
        <w:pStyle w:val="MMTopic3"/>
        <w:numPr>
          <w:ilvl w:val="0"/>
          <w:numId w:val="0"/>
        </w:numPr>
        <w:rPr>
          <w:lang w:val="pt-BR"/>
        </w:rPr>
        <w:sectPr w:rsidR="008069FD" w:rsidSect="002F0261">
          <w:headerReference w:type="default" r:id="rId67"/>
          <w:headerReference w:type="first" r:id="rId68"/>
          <w:footerReference w:type="first" r:id="rId69"/>
          <w:pgSz w:w="11909" w:h="16834" w:code="9"/>
          <w:pgMar w:top="1520" w:right="1151" w:bottom="1134" w:left="1990" w:header="567" w:footer="221" w:gutter="0"/>
          <w:cols w:space="720"/>
          <w:titlePg/>
        </w:sectPr>
      </w:pPr>
    </w:p>
    <w:p w:rsidR="00730FE0" w:rsidRPr="008069FD" w:rsidRDefault="00730FE0" w:rsidP="008069FD">
      <w:pPr>
        <w:pStyle w:val="MMTopic3"/>
        <w:rPr>
          <w:lang w:val="pt-BR"/>
        </w:rPr>
      </w:pPr>
      <w:bookmarkStart w:id="21" w:name="_Toc342586722"/>
      <w:r w:rsidRPr="00455298">
        <w:rPr>
          <w:lang w:val="pt-BR"/>
        </w:rPr>
        <w:lastRenderedPageBreak/>
        <w:t>Estruturas</w:t>
      </w:r>
      <w:r w:rsidRPr="003F639E">
        <w:rPr>
          <w:lang w:val="pt-BR"/>
        </w:rPr>
        <w:t xml:space="preserve"> de Dados</w:t>
      </w:r>
      <w:r>
        <w:rPr>
          <w:lang w:val="pt-BR"/>
        </w:rPr>
        <w:t xml:space="preserve"> - </w:t>
      </w:r>
      <w:proofErr w:type="spellStart"/>
      <w:r>
        <w:rPr>
          <w:lang w:val="pt-BR"/>
        </w:rPr>
        <w:t>m_carga_atuacao_fixa_remuneracao_docente</w:t>
      </w:r>
      <w:bookmarkEnd w:id="21"/>
      <w:proofErr w:type="spellEnd"/>
    </w:p>
    <w:p w:rsidR="00730FE0" w:rsidRDefault="00730FE0" w:rsidP="00730FE0">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730FE0" w:rsidRDefault="007926DE" w:rsidP="00730FE0">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065" type="#_x0000_t75" style="position:absolute;left:0;text-align:left;margin-left:-29.7pt;margin-top:6.8pt;width:789.5pt;height:286.6pt;z-index:251654656" filled="t" stroked="t">
            <v:imagedata r:id="rId70" o:title=""/>
          </v:shape>
          <o:OLEObject Type="Embed" ProgID="Visio.Drawing.11" ShapeID="_x0000_s1065" DrawAspect="Content" ObjectID="_1417441518" r:id="rId71"/>
        </w:pict>
      </w:r>
    </w:p>
    <w:p w:rsidR="00730FE0" w:rsidRDefault="00730FE0" w:rsidP="00730FE0">
      <w:pPr>
        <w:spacing w:before="56" w:after="113"/>
        <w:ind w:firstLine="360"/>
        <w:rPr>
          <w:rFonts w:asciiTheme="minorHAnsi" w:hAnsiTheme="minorHAnsi"/>
          <w:b/>
          <w:sz w:val="24"/>
          <w:szCs w:val="24"/>
        </w:rPr>
      </w:pPr>
    </w:p>
    <w:p w:rsidR="00730FE0" w:rsidRDefault="00730FE0" w:rsidP="00730FE0">
      <w:pPr>
        <w:spacing w:before="56" w:after="113"/>
        <w:ind w:firstLine="360"/>
        <w:rPr>
          <w:rFonts w:asciiTheme="minorHAnsi" w:hAnsiTheme="minorHAnsi"/>
          <w:b/>
          <w:sz w:val="24"/>
          <w:szCs w:val="24"/>
        </w:rPr>
      </w:pPr>
    </w:p>
    <w:p w:rsidR="00730FE0" w:rsidRDefault="00730FE0" w:rsidP="00730FE0">
      <w:pPr>
        <w:spacing w:before="56" w:after="113"/>
        <w:ind w:firstLine="360"/>
        <w:rPr>
          <w:rFonts w:asciiTheme="minorHAnsi" w:hAnsiTheme="minorHAnsi"/>
          <w:b/>
          <w:sz w:val="24"/>
          <w:szCs w:val="24"/>
        </w:rPr>
      </w:pPr>
    </w:p>
    <w:p w:rsidR="008069FD" w:rsidRDefault="008069FD" w:rsidP="008069FD">
      <w:pPr>
        <w:spacing w:before="56" w:after="113"/>
        <w:ind w:firstLine="360"/>
        <w:rPr>
          <w:rFonts w:asciiTheme="minorHAnsi" w:hAnsiTheme="minorHAnsi"/>
          <w:b/>
          <w:sz w:val="24"/>
          <w:szCs w:val="24"/>
        </w:rPr>
        <w:sectPr w:rsidR="008069FD" w:rsidSect="002F0261">
          <w:headerReference w:type="first" r:id="rId72"/>
          <w:footerReference w:type="first" r:id="rId73"/>
          <w:pgSz w:w="16834" w:h="11909" w:orient="landscape" w:code="9"/>
          <w:pgMar w:top="1990" w:right="1520" w:bottom="1151" w:left="1134" w:header="567" w:footer="221" w:gutter="0"/>
          <w:cols w:space="720"/>
          <w:titlePg/>
          <w:docGrid w:linePitch="272"/>
        </w:sectPr>
      </w:pPr>
      <w:r>
        <w:rPr>
          <w:rFonts w:asciiTheme="minorHAnsi" w:hAnsiTheme="minorHAnsi"/>
          <w:b/>
          <w:sz w:val="24"/>
          <w:szCs w:val="24"/>
        </w:rPr>
        <w:br w:type="page"/>
      </w:r>
    </w:p>
    <w:p w:rsidR="00730FE0" w:rsidRPr="00FA296E" w:rsidRDefault="00730FE0" w:rsidP="00730FE0">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C570F1" w:rsidRDefault="00C570F1" w:rsidP="00C570F1">
      <w:pPr>
        <w:spacing w:before="100" w:beforeAutospacing="1" w:after="100" w:afterAutospacing="1"/>
        <w:ind w:left="360"/>
        <w:rPr>
          <w:rFonts w:ascii="Calibri" w:hAnsi="Calibri" w:cs="Calibri"/>
          <w:color w:val="000000"/>
        </w:rPr>
      </w:pPr>
      <w:r>
        <w:rPr>
          <w:rFonts w:ascii="Calibri" w:hAnsi="Calibri" w:cs="Calibri"/>
          <w:color w:val="000000"/>
        </w:rPr>
        <w:t>Este mapa é responsável por fazer a leitura dos dados das tabelas ATUACA</w:t>
      </w:r>
      <w:r w:rsidRPr="002C5E5D">
        <w:rPr>
          <w:rFonts w:ascii="Calibri" w:hAnsi="Calibri" w:cs="Calibri"/>
          <w:color w:val="000000"/>
        </w:rPr>
        <w:t>O_PROFESSOR</w:t>
      </w:r>
      <w:r>
        <w:rPr>
          <w:rFonts w:ascii="Calibri" w:hAnsi="Calibri" w:cs="Calibri"/>
          <w:color w:val="000000"/>
        </w:rPr>
        <w:t>,</w:t>
      </w:r>
      <w:r w:rsidRPr="00AE40C5">
        <w:rPr>
          <w:rFonts w:ascii="Calibri" w:hAnsi="Calibri" w:cs="Calibri"/>
          <w:color w:val="000000"/>
        </w:rPr>
        <w:t xml:space="preserve"> </w:t>
      </w:r>
      <w:r w:rsidRPr="002C5E5D">
        <w:rPr>
          <w:rFonts w:ascii="Calibri" w:hAnsi="Calibri" w:cs="Calibri"/>
          <w:color w:val="000000"/>
        </w:rPr>
        <w:t>TURNO_ATUACAO</w:t>
      </w:r>
      <w:r>
        <w:rPr>
          <w:rFonts w:ascii="Calibri" w:hAnsi="Calibri" w:cs="Calibri"/>
          <w:color w:val="000000"/>
        </w:rPr>
        <w:t>, PROFESSOR, DADOS_PROFESSOR, TIPO_</w:t>
      </w:r>
      <w:r w:rsidR="00925C65">
        <w:rPr>
          <w:rFonts w:ascii="Calibri" w:hAnsi="Calibri" w:cs="Calibri"/>
          <w:color w:val="000000"/>
        </w:rPr>
        <w:t>ATUACAO e</w:t>
      </w:r>
      <w:r>
        <w:rPr>
          <w:rFonts w:ascii="Calibri" w:hAnsi="Calibri" w:cs="Calibri"/>
          <w:color w:val="000000"/>
        </w:rPr>
        <w:t xml:space="preserve"> </w:t>
      </w:r>
      <w:r w:rsidRPr="002C5E5D">
        <w:rPr>
          <w:rFonts w:ascii="Calibri" w:hAnsi="Calibri" w:cs="Calibri"/>
          <w:color w:val="000000"/>
        </w:rPr>
        <w:t>AUTORIZACAO_ATUACAO</w:t>
      </w:r>
      <w:r>
        <w:rPr>
          <w:rFonts w:ascii="Calibri" w:hAnsi="Calibri" w:cs="Calibri"/>
          <w:color w:val="000000"/>
        </w:rPr>
        <w:t xml:space="preserve"> que compõe a ODS elementar e carregar na tabela REMUNERACAO_DOCENTE alocações vindas do legado através das </w:t>
      </w:r>
      <w:proofErr w:type="spellStart"/>
      <w:r>
        <w:rPr>
          <w:rFonts w:ascii="Calibri" w:hAnsi="Calibri" w:cs="Calibri"/>
          <w:color w:val="000000"/>
        </w:rPr>
        <w:t>stages</w:t>
      </w:r>
      <w:proofErr w:type="spellEnd"/>
      <w:r>
        <w:rPr>
          <w:rFonts w:ascii="Calibri" w:hAnsi="Calibri" w:cs="Calibri"/>
          <w:color w:val="000000"/>
        </w:rPr>
        <w:t>, após sua execução diária.</w:t>
      </w:r>
    </w:p>
    <w:p w:rsidR="00C570F1" w:rsidRPr="00B1478E" w:rsidRDefault="00C570F1" w:rsidP="00C570F1">
      <w:pPr>
        <w:spacing w:before="100" w:beforeAutospacing="1" w:after="100" w:afterAutospacing="1"/>
        <w:ind w:left="360"/>
        <w:rPr>
          <w:rFonts w:ascii="Calibri" w:hAnsi="Calibri" w:cs="Calibri"/>
        </w:rPr>
      </w:pPr>
      <w:r w:rsidRPr="00B1478E">
        <w:rPr>
          <w:rFonts w:ascii="Calibri" w:hAnsi="Calibri" w:cs="Calibri"/>
        </w:rPr>
        <w:t xml:space="preserve">Ao realizar a seleção destas alocações é realizada uma consulta na tabela da REMUNERACAO_DOCENTE através da </w:t>
      </w:r>
      <w:proofErr w:type="spellStart"/>
      <w:r w:rsidRPr="00B1478E">
        <w:rPr>
          <w:rFonts w:ascii="Calibri" w:hAnsi="Calibri" w:cs="Calibri"/>
        </w:rPr>
        <w:t>lookup</w:t>
      </w:r>
      <w:proofErr w:type="spellEnd"/>
      <w:r w:rsidRPr="00B1478E">
        <w:rPr>
          <w:rFonts w:ascii="Calibri" w:hAnsi="Calibri" w:cs="Calibri"/>
        </w:rPr>
        <w:t xml:space="preserve"> LKP_VALIDA_REGISTRO, a fim de verificar se trata-se de uma alocação que já existe e poderá ser atualizada ou descartada ou se é uma alocação nova e deverá ser inserida no destino. </w:t>
      </w:r>
    </w:p>
    <w:p w:rsidR="00C570F1" w:rsidRDefault="00C570F1" w:rsidP="006074F9">
      <w:pPr>
        <w:pStyle w:val="PargrafodaLista"/>
        <w:numPr>
          <w:ilvl w:val="0"/>
          <w:numId w:val="14"/>
        </w:numPr>
        <w:spacing w:before="100" w:beforeAutospacing="1" w:after="100" w:afterAutospacing="1"/>
        <w:rPr>
          <w:rFonts w:ascii="Calibri" w:hAnsi="Calibri" w:cs="Calibri"/>
          <w:color w:val="000000"/>
        </w:rPr>
      </w:pPr>
      <w:r w:rsidRPr="00E9350C">
        <w:rPr>
          <w:rFonts w:ascii="Calibri" w:hAnsi="Calibri" w:cs="Calibri"/>
          <w:color w:val="000000"/>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rPr>
        <w:t>algum destes</w:t>
      </w:r>
      <w:r w:rsidRPr="00E9350C">
        <w:rPr>
          <w:rFonts w:ascii="Calibri" w:hAnsi="Calibri" w:cs="Calibri"/>
          <w:color w:val="000000"/>
        </w:rPr>
        <w:t xml:space="preserve"> campos tenham sido alterados, deverá ser atualizado o IND_APTO_PAGAMENTO = 3</w:t>
      </w:r>
      <w:r>
        <w:rPr>
          <w:rFonts w:ascii="Calibri" w:hAnsi="Calibri" w:cs="Calibri"/>
          <w:color w:val="000000"/>
        </w:rPr>
        <w:t xml:space="preserve"> da alocação</w:t>
      </w:r>
      <w:r w:rsidRPr="00E9350C">
        <w:rPr>
          <w:rFonts w:ascii="Calibri" w:hAnsi="Calibri" w:cs="Calibri"/>
          <w:color w:val="000000"/>
        </w:rPr>
        <w:t>, significando que o registro foi descartado. Caso não</w:t>
      </w:r>
      <w:r>
        <w:rPr>
          <w:rFonts w:ascii="Calibri" w:hAnsi="Calibri" w:cs="Calibri"/>
          <w:color w:val="000000"/>
        </w:rPr>
        <w:t xml:space="preserve"> seja em um campo chave deverá </w:t>
      </w:r>
      <w:r w:rsidRPr="00E9350C">
        <w:rPr>
          <w:rFonts w:ascii="Calibri" w:hAnsi="Calibri" w:cs="Calibri"/>
          <w:color w:val="000000"/>
        </w:rPr>
        <w:t xml:space="preserve">apenas atualizar </w:t>
      </w:r>
      <w:r>
        <w:rPr>
          <w:rFonts w:ascii="Calibri" w:hAnsi="Calibri" w:cs="Calibri"/>
          <w:color w:val="000000"/>
        </w:rPr>
        <w:t>as alocações n</w:t>
      </w:r>
      <w:r w:rsidRPr="00E9350C">
        <w:rPr>
          <w:rFonts w:ascii="Calibri" w:hAnsi="Calibri" w:cs="Calibri"/>
          <w:color w:val="000000"/>
        </w:rPr>
        <w:t xml:space="preserve">o destino com os novos valores recebidos e </w:t>
      </w:r>
      <w:r>
        <w:rPr>
          <w:rFonts w:ascii="Calibri" w:hAnsi="Calibri" w:cs="Calibri"/>
          <w:color w:val="000000"/>
        </w:rPr>
        <w:t>atualizar</w:t>
      </w:r>
      <w:r w:rsidRPr="00E9350C">
        <w:rPr>
          <w:rFonts w:ascii="Calibri" w:hAnsi="Calibri" w:cs="Calibri"/>
          <w:color w:val="000000"/>
        </w:rPr>
        <w:t xml:space="preserve"> o IND_APTO_PAGAMENTO = 1.</w:t>
      </w:r>
    </w:p>
    <w:p w:rsidR="00C570F1" w:rsidRDefault="00C570F1" w:rsidP="006074F9">
      <w:pPr>
        <w:pStyle w:val="PargrafodaLista"/>
        <w:numPr>
          <w:ilvl w:val="0"/>
          <w:numId w:val="14"/>
        </w:numPr>
        <w:spacing w:before="100" w:beforeAutospacing="1" w:after="100" w:afterAutospacing="1"/>
        <w:rPr>
          <w:rFonts w:ascii="Calibri" w:hAnsi="Calibri" w:cs="Calibri"/>
          <w:color w:val="000000"/>
        </w:rPr>
      </w:pPr>
      <w:r>
        <w:rPr>
          <w:rFonts w:ascii="Calibri" w:hAnsi="Calibri" w:cs="Calibri"/>
          <w:color w:val="000000"/>
        </w:rPr>
        <w:t xml:space="preserve">Caso se tratar de uma nova alocação, deveremos inserir os dados da mesma na REMUNERACAO_DOCENTE com </w:t>
      </w:r>
      <w:r w:rsidRPr="00E9350C">
        <w:rPr>
          <w:rFonts w:ascii="Calibri" w:hAnsi="Calibri" w:cs="Calibri"/>
          <w:color w:val="000000"/>
        </w:rPr>
        <w:t>IND_APTO_PAGAMENTO =</w:t>
      </w:r>
      <w:r>
        <w:rPr>
          <w:rFonts w:ascii="Calibri" w:hAnsi="Calibri" w:cs="Calibri"/>
          <w:color w:val="000000"/>
        </w:rPr>
        <w:t xml:space="preserve"> 1.</w:t>
      </w:r>
    </w:p>
    <w:p w:rsidR="00C570F1" w:rsidRDefault="00BE17A4" w:rsidP="00BE17A4">
      <w:pPr>
        <w:spacing w:before="100" w:beforeAutospacing="1" w:after="100" w:afterAutospacing="1"/>
        <w:ind w:left="360"/>
        <w:rPr>
          <w:rFonts w:ascii="Calibri" w:hAnsi="Calibri" w:cs="Calibri"/>
          <w:color w:val="000000"/>
        </w:rPr>
      </w:pPr>
      <w:r>
        <w:rPr>
          <w:rFonts w:ascii="Calibri" w:hAnsi="Calibri" w:cs="Calibri"/>
          <w:color w:val="000000"/>
        </w:rPr>
        <w:t xml:space="preserve"> </w:t>
      </w:r>
      <w:r w:rsidR="00C570F1">
        <w:rPr>
          <w:rFonts w:ascii="Calibri" w:hAnsi="Calibri" w:cs="Calibri"/>
          <w:color w:val="000000"/>
        </w:rPr>
        <w:t xml:space="preserve">Após esta validação será calculada o valor do movimento e da quantidade de horas </w:t>
      </w:r>
      <w:r>
        <w:rPr>
          <w:rFonts w:ascii="Calibri" w:hAnsi="Calibri" w:cs="Calibri"/>
          <w:color w:val="000000"/>
        </w:rPr>
        <w:t>trabalhadas</w:t>
      </w:r>
      <w:r w:rsidR="00C570F1">
        <w:rPr>
          <w:rFonts w:ascii="Calibri" w:hAnsi="Calibri" w:cs="Calibri"/>
          <w:color w:val="000000"/>
        </w:rPr>
        <w:t xml:space="preserve"> da atuação. </w:t>
      </w:r>
    </w:p>
    <w:p w:rsidR="00C570F1" w:rsidRDefault="00C570F1" w:rsidP="006074F9">
      <w:pPr>
        <w:pStyle w:val="PargrafodaLista"/>
        <w:numPr>
          <w:ilvl w:val="0"/>
          <w:numId w:val="16"/>
        </w:numPr>
        <w:spacing w:before="100" w:beforeAutospacing="1" w:after="100" w:afterAutospacing="1"/>
        <w:rPr>
          <w:rFonts w:ascii="Calibri" w:hAnsi="Calibri" w:cs="Calibri"/>
          <w:color w:val="000000"/>
        </w:rPr>
      </w:pPr>
      <w:r w:rsidRPr="003948CF">
        <w:rPr>
          <w:rFonts w:ascii="Calibri" w:hAnsi="Calibri" w:cs="Calibri"/>
          <w:color w:val="000000"/>
        </w:rPr>
        <w:t xml:space="preserve">Caso o campo ATUACAO_PROFESSOR.VALOR_FIXO </w:t>
      </w:r>
      <w:r>
        <w:rPr>
          <w:rFonts w:ascii="Calibri" w:hAnsi="Calibri" w:cs="Calibri"/>
          <w:color w:val="000000"/>
        </w:rPr>
        <w:t>estiver</w:t>
      </w:r>
      <w:r w:rsidRPr="003948CF">
        <w:rPr>
          <w:rFonts w:ascii="Calibri" w:hAnsi="Calibri" w:cs="Calibri"/>
          <w:color w:val="000000"/>
        </w:rPr>
        <w:t xml:space="preserve"> preenchi</w:t>
      </w:r>
      <w:r>
        <w:rPr>
          <w:rFonts w:ascii="Calibri" w:hAnsi="Calibri" w:cs="Calibri"/>
          <w:color w:val="000000"/>
        </w:rPr>
        <w:t xml:space="preserve">do, o valor do movimento será </w:t>
      </w:r>
      <w:r w:rsidRPr="003948CF">
        <w:rPr>
          <w:rFonts w:ascii="Calibri" w:hAnsi="Calibri" w:cs="Calibri"/>
          <w:color w:val="000000"/>
        </w:rPr>
        <w:t>ATUACAO_PROFESSOR.VALOR_FIXO / 30</w:t>
      </w:r>
      <w:r>
        <w:rPr>
          <w:rFonts w:ascii="Calibri" w:hAnsi="Calibri" w:cs="Calibri"/>
          <w:color w:val="000000"/>
        </w:rPr>
        <w:t xml:space="preserve"> e o quantidade de horas do movimento será nula</w:t>
      </w:r>
      <w:r w:rsidRPr="003948CF">
        <w:rPr>
          <w:rFonts w:ascii="Calibri" w:hAnsi="Calibri" w:cs="Calibri"/>
          <w:color w:val="000000"/>
        </w:rPr>
        <w:t xml:space="preserve">; </w:t>
      </w:r>
    </w:p>
    <w:p w:rsidR="00C570F1" w:rsidRDefault="00BE17A4" w:rsidP="006074F9">
      <w:pPr>
        <w:pStyle w:val="PargrafodaLista"/>
        <w:numPr>
          <w:ilvl w:val="0"/>
          <w:numId w:val="16"/>
        </w:numPr>
        <w:spacing w:before="100" w:beforeAutospacing="1" w:after="100" w:afterAutospacing="1"/>
        <w:rPr>
          <w:rFonts w:ascii="Calibri" w:hAnsi="Calibri" w:cs="Calibri"/>
          <w:color w:val="000000"/>
        </w:rPr>
      </w:pPr>
      <w:r>
        <w:rPr>
          <w:rFonts w:ascii="Calibri" w:hAnsi="Calibri" w:cs="Calibri"/>
          <w:color w:val="000000"/>
        </w:rPr>
        <w:t xml:space="preserve">Para calcular a quantidade de horas trabalhadas por dia é usada a seguinte fórmula </w:t>
      </w:r>
      <w:r w:rsidRPr="00BE17A4">
        <w:rPr>
          <w:rFonts w:ascii="Calibri" w:hAnsi="Calibri" w:cs="Calibri"/>
          <w:color w:val="000000"/>
        </w:rPr>
        <w:t>ROUND(((</w:t>
      </w:r>
      <w:r>
        <w:rPr>
          <w:rFonts w:ascii="Calibri" w:hAnsi="Calibri" w:cs="Calibri"/>
          <w:color w:val="000000"/>
        </w:rPr>
        <w:t>ATUACAO_PROFESSOR.</w:t>
      </w:r>
      <w:r w:rsidRPr="00BE17A4">
        <w:rPr>
          <w:rFonts w:ascii="Calibri" w:hAnsi="Calibri" w:cs="Calibri"/>
          <w:color w:val="000000"/>
        </w:rPr>
        <w:t>HORA_FIXA* 4.5) / 30), 0);</w:t>
      </w:r>
    </w:p>
    <w:p w:rsidR="00BE17A4" w:rsidRDefault="00BE17A4" w:rsidP="00BE17A4">
      <w:pPr>
        <w:pStyle w:val="PargrafodaLista"/>
        <w:spacing w:before="100" w:beforeAutospacing="1" w:after="100" w:afterAutospacing="1"/>
        <w:rPr>
          <w:rFonts w:ascii="Calibri" w:hAnsi="Calibri" w:cs="Calibri"/>
          <w:color w:val="000000"/>
        </w:rPr>
      </w:pPr>
    </w:p>
    <w:p w:rsidR="00BE17A4" w:rsidRDefault="00BE17A4" w:rsidP="00C570F1">
      <w:pPr>
        <w:spacing w:before="100" w:beforeAutospacing="1" w:after="100" w:afterAutospacing="1"/>
        <w:ind w:left="360"/>
        <w:rPr>
          <w:rFonts w:ascii="Calibri" w:hAnsi="Calibri" w:cs="Calibri"/>
          <w:color w:val="000000"/>
        </w:rPr>
      </w:pPr>
      <w:r>
        <w:rPr>
          <w:rFonts w:ascii="Calibri" w:hAnsi="Calibri" w:cs="Calibri"/>
          <w:color w:val="000000"/>
        </w:rPr>
        <w:t xml:space="preserve">Caso algum destes campos acima não </w:t>
      </w:r>
      <w:r w:rsidR="004121E9">
        <w:rPr>
          <w:rFonts w:ascii="Calibri" w:hAnsi="Calibri" w:cs="Calibri"/>
          <w:color w:val="000000"/>
        </w:rPr>
        <w:t>esteja preenchido</w:t>
      </w:r>
      <w:r>
        <w:rPr>
          <w:rFonts w:ascii="Calibri" w:hAnsi="Calibri" w:cs="Calibri"/>
          <w:color w:val="000000"/>
        </w:rPr>
        <w:t xml:space="preserve"> a respectiva métrica que é gerada por ele virá com valor nulo. N</w:t>
      </w:r>
    </w:p>
    <w:p w:rsidR="00BE17A4" w:rsidRDefault="00BE17A4" w:rsidP="00C570F1">
      <w:pPr>
        <w:spacing w:before="100" w:beforeAutospacing="1" w:after="100" w:afterAutospacing="1"/>
        <w:ind w:left="360"/>
        <w:rPr>
          <w:rFonts w:ascii="Calibri" w:hAnsi="Calibri" w:cs="Calibri"/>
          <w:color w:val="000000"/>
        </w:rPr>
      </w:pPr>
      <w:r>
        <w:rPr>
          <w:rFonts w:ascii="Calibri" w:hAnsi="Calibri" w:cs="Calibri"/>
          <w:color w:val="000000"/>
        </w:rPr>
        <w:t xml:space="preserve">A quantidade de horas trabalhadas não poderá ultrapassar às 180 horas. </w:t>
      </w:r>
      <w:r w:rsidR="00A863DE">
        <w:rPr>
          <w:rFonts w:ascii="Calibri" w:hAnsi="Calibri" w:cs="Calibri"/>
          <w:color w:val="000000"/>
        </w:rPr>
        <w:t xml:space="preserve">Caso isto aconteça </w:t>
      </w:r>
      <w:r>
        <w:rPr>
          <w:rFonts w:ascii="Calibri" w:hAnsi="Calibri" w:cs="Calibri"/>
          <w:color w:val="000000"/>
        </w:rPr>
        <w:t xml:space="preserve">será carregada no campo </w:t>
      </w:r>
      <w:r w:rsidR="00276445">
        <w:rPr>
          <w:rFonts w:ascii="Calibri" w:hAnsi="Calibri" w:cs="Calibri"/>
          <w:color w:val="000000"/>
        </w:rPr>
        <w:t>REMUNERACAO_DOCENTE.</w:t>
      </w:r>
      <w:r w:rsidR="00276445" w:rsidRPr="00276445">
        <w:rPr>
          <w:rFonts w:ascii="Calibri" w:hAnsi="Calibri" w:cs="Calibri"/>
          <w:color w:val="000000"/>
        </w:rPr>
        <w:t xml:space="preserve">QTD_HORAS_TRABALHADAS </w:t>
      </w:r>
      <w:r>
        <w:rPr>
          <w:rFonts w:ascii="Calibri" w:hAnsi="Calibri" w:cs="Calibri"/>
          <w:color w:val="000000"/>
        </w:rPr>
        <w:t>apenas 180 horas.</w:t>
      </w:r>
    </w:p>
    <w:p w:rsidR="00C570F1" w:rsidRPr="00D858FC" w:rsidRDefault="00276445" w:rsidP="00C570F1">
      <w:pPr>
        <w:spacing w:before="100" w:beforeAutospacing="1" w:after="100" w:afterAutospacing="1"/>
        <w:ind w:left="360"/>
        <w:rPr>
          <w:rFonts w:ascii="Calibri" w:hAnsi="Calibri" w:cs="Calibri"/>
          <w:color w:val="000000"/>
        </w:rPr>
      </w:pPr>
      <w:r>
        <w:rPr>
          <w:rFonts w:ascii="Calibri" w:hAnsi="Calibri" w:cs="Calibri"/>
          <w:color w:val="000000"/>
        </w:rPr>
        <w:t>Serão calculados</w:t>
      </w:r>
      <w:r w:rsidR="00C570F1">
        <w:rPr>
          <w:rFonts w:ascii="Calibri" w:hAnsi="Calibri" w:cs="Calibri"/>
          <w:color w:val="000000"/>
        </w:rPr>
        <w:t xml:space="preserve"> os valores de centro de resultado e código de verba do RH através da chamada dos </w:t>
      </w:r>
      <w:proofErr w:type="spellStart"/>
      <w:r w:rsidR="00C570F1">
        <w:rPr>
          <w:rFonts w:ascii="Calibri" w:hAnsi="Calibri" w:cs="Calibri"/>
          <w:color w:val="000000"/>
        </w:rPr>
        <w:t>mapplets</w:t>
      </w:r>
      <w:proofErr w:type="spellEnd"/>
      <w:r w:rsidR="00C570F1">
        <w:rPr>
          <w:rFonts w:ascii="Calibri" w:hAnsi="Calibri" w:cs="Calibri"/>
          <w:color w:val="000000"/>
        </w:rPr>
        <w:t xml:space="preserve"> MPT_VERBA_RH e MPT_CENTRO_CUSTO</w:t>
      </w:r>
    </w:p>
    <w:p w:rsidR="00C570F1" w:rsidRDefault="00C570F1" w:rsidP="00C570F1">
      <w:pPr>
        <w:spacing w:before="100" w:beforeAutospacing="1" w:after="100" w:afterAutospacing="1"/>
        <w:ind w:left="360"/>
        <w:rPr>
          <w:rFonts w:ascii="Calibri" w:hAnsi="Calibri" w:cs="Calibri"/>
        </w:rPr>
      </w:pPr>
      <w:r>
        <w:rPr>
          <w:rFonts w:ascii="Calibri" w:hAnsi="Calibri" w:cs="Calibri"/>
          <w:color w:val="000000"/>
        </w:rPr>
        <w:t xml:space="preserve">O </w:t>
      </w:r>
      <w:proofErr w:type="spellStart"/>
      <w:r w:rsidRPr="00B1478E">
        <w:rPr>
          <w:rFonts w:ascii="Calibri" w:hAnsi="Calibri" w:cs="Calibri"/>
        </w:rPr>
        <w:t>router</w:t>
      </w:r>
      <w:proofErr w:type="spellEnd"/>
      <w:r w:rsidRPr="00B1478E">
        <w:rPr>
          <w:rFonts w:ascii="Calibri" w:hAnsi="Calibri" w:cs="Calibri"/>
        </w:rPr>
        <w:t xml:space="preserve"> RTR_INDICACAO será </w:t>
      </w:r>
      <w:r w:rsidRPr="00133B4C">
        <w:rPr>
          <w:rFonts w:ascii="Calibri" w:hAnsi="Calibri" w:cs="Calibri"/>
        </w:rPr>
        <w:t xml:space="preserve">utilizado para separar os fluxos </w:t>
      </w:r>
      <w:r>
        <w:rPr>
          <w:rFonts w:ascii="Calibri" w:hAnsi="Calibri" w:cs="Calibri"/>
        </w:rPr>
        <w:t>entre</w:t>
      </w:r>
      <w:r w:rsidRPr="00133B4C">
        <w:rPr>
          <w:rFonts w:ascii="Calibri" w:hAnsi="Calibri" w:cs="Calibri"/>
        </w:rPr>
        <w:t xml:space="preserve"> </w:t>
      </w:r>
      <w:r>
        <w:rPr>
          <w:rFonts w:ascii="Calibri" w:hAnsi="Calibri" w:cs="Calibri"/>
        </w:rPr>
        <w:t>atuação</w:t>
      </w:r>
      <w:r w:rsidRPr="00133B4C">
        <w:rPr>
          <w:rFonts w:ascii="Calibri" w:hAnsi="Calibri" w:cs="Calibri"/>
        </w:rPr>
        <w:t xml:space="preserve"> nova </w:t>
      </w:r>
      <w:r>
        <w:rPr>
          <w:rFonts w:ascii="Calibri" w:hAnsi="Calibri" w:cs="Calibri"/>
        </w:rPr>
        <w:t>e quem será</w:t>
      </w:r>
      <w:r w:rsidRPr="00133B4C">
        <w:rPr>
          <w:rFonts w:ascii="Calibri" w:hAnsi="Calibri" w:cs="Calibri"/>
        </w:rPr>
        <w:t xml:space="preserve"> uma atualização. Os dados</w:t>
      </w:r>
      <w:r>
        <w:rPr>
          <w:rFonts w:ascii="Calibri" w:hAnsi="Calibri" w:cs="Calibri"/>
        </w:rPr>
        <w:t xml:space="preserve"> alterados</w:t>
      </w:r>
      <w:r w:rsidRPr="00133B4C">
        <w:rPr>
          <w:rFonts w:ascii="Calibri" w:hAnsi="Calibri" w:cs="Calibri"/>
        </w:rPr>
        <w:t xml:space="preserve"> das </w:t>
      </w:r>
      <w:r>
        <w:rPr>
          <w:rFonts w:ascii="Calibri" w:hAnsi="Calibri" w:cs="Calibri"/>
        </w:rPr>
        <w:t>atuações</w:t>
      </w:r>
      <w:r w:rsidRPr="00133B4C">
        <w:rPr>
          <w:rFonts w:ascii="Calibri" w:hAnsi="Calibri" w:cs="Calibri"/>
        </w:rPr>
        <w:t xml:space="preserve"> existentes deverão </w:t>
      </w:r>
      <w:r>
        <w:rPr>
          <w:rFonts w:ascii="Calibri" w:hAnsi="Calibri" w:cs="Calibri"/>
        </w:rPr>
        <w:t xml:space="preserve">ser atualizados na tabela </w:t>
      </w:r>
      <w:r>
        <w:rPr>
          <w:rFonts w:ascii="Calibri" w:hAnsi="Calibri" w:cs="Calibri"/>
          <w:color w:val="000000"/>
        </w:rPr>
        <w:t>REMUNERACAO_DOCENTE</w:t>
      </w:r>
      <w:r>
        <w:rPr>
          <w:rFonts w:ascii="Calibri" w:hAnsi="Calibri" w:cs="Calibri"/>
        </w:rPr>
        <w:t>; enquanto para</w:t>
      </w:r>
      <w:r w:rsidRPr="00133B4C">
        <w:rPr>
          <w:rFonts w:ascii="Calibri" w:hAnsi="Calibri" w:cs="Calibri"/>
        </w:rPr>
        <w:t xml:space="preserve"> nova alocação </w:t>
      </w:r>
      <w:r>
        <w:rPr>
          <w:rFonts w:ascii="Calibri" w:hAnsi="Calibri" w:cs="Calibri"/>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rPr>
      </w:pPr>
    </w:p>
    <w:p w:rsidR="00730FE0" w:rsidRPr="00C570F1" w:rsidRDefault="00730FE0" w:rsidP="00C570F1">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Fontes</w:t>
            </w:r>
          </w:p>
        </w:tc>
        <w:tc>
          <w:tcPr>
            <w:tcW w:w="2976" w:type="dxa"/>
            <w:shd w:val="clear" w:color="auto" w:fill="333399"/>
          </w:tcPr>
          <w:p w:rsidR="00730FE0" w:rsidRPr="003F639E" w:rsidRDefault="00730FE0" w:rsidP="00BB51AF">
            <w:pPr>
              <w:spacing w:before="56" w:after="113"/>
              <w:ind w:left="360"/>
            </w:pPr>
            <w:r w:rsidRPr="003F639E">
              <w:rPr>
                <w:rFonts w:ascii="Calibri" w:hAnsi="Calibri" w:cs="Calibri"/>
                <w:b/>
                <w:bCs/>
                <w:color w:val="FFFFFF"/>
              </w:rPr>
              <w:t>Destinos</w:t>
            </w:r>
          </w:p>
        </w:tc>
      </w:tr>
      <w:tr w:rsidR="00C570F1" w:rsidRPr="003F639E" w:rsidTr="00BB51AF">
        <w:trPr>
          <w:trHeight w:val="510"/>
        </w:trPr>
        <w:tc>
          <w:tcPr>
            <w:tcW w:w="2410" w:type="dxa"/>
            <w:shd w:val="clear" w:color="auto" w:fill="CCCCFF"/>
          </w:tcPr>
          <w:p w:rsidR="00C570F1" w:rsidRPr="003F639E" w:rsidRDefault="00C570F1" w:rsidP="00C570F1">
            <w:pPr>
              <w:spacing w:before="56" w:after="113"/>
              <w:ind w:left="360"/>
            </w:pPr>
            <w:proofErr w:type="spellStart"/>
            <w:r>
              <w:rPr>
                <w:rFonts w:ascii="Calibri" w:hAnsi="Calibri" w:cs="Calibri"/>
                <w:color w:val="000000"/>
              </w:rPr>
              <w:t>m_carga_atuacao_fixa_remuneracao_docente</w:t>
            </w:r>
            <w:proofErr w:type="spellEnd"/>
          </w:p>
        </w:tc>
        <w:tc>
          <w:tcPr>
            <w:tcW w:w="3119" w:type="dxa"/>
            <w:shd w:val="clear" w:color="auto" w:fill="CCCCFF"/>
          </w:tcPr>
          <w:p w:rsidR="00C570F1" w:rsidRPr="002C5E5D" w:rsidRDefault="001D1190" w:rsidP="00EC5870">
            <w:pPr>
              <w:spacing w:before="56" w:after="113"/>
              <w:ind w:left="360"/>
              <w:rPr>
                <w:rFonts w:ascii="Calibri" w:hAnsi="Calibri" w:cs="Calibri"/>
                <w:color w:val="000000"/>
              </w:rPr>
            </w:pPr>
            <w:r>
              <w:rPr>
                <w:rFonts w:ascii="Calibri" w:hAnsi="Calibri" w:cs="Calibri"/>
                <w:color w:val="000000"/>
              </w:rPr>
              <w:t>Tabelas</w:t>
            </w:r>
            <w:r w:rsidR="00C570F1">
              <w:rPr>
                <w:rFonts w:ascii="Calibri" w:hAnsi="Calibri" w:cs="Calibri"/>
                <w:color w:val="000000"/>
              </w:rPr>
              <w:t xml:space="preserve"> ATUACA</w:t>
            </w:r>
            <w:r w:rsidR="00C570F1" w:rsidRPr="002C5E5D">
              <w:rPr>
                <w:rFonts w:ascii="Calibri" w:hAnsi="Calibri" w:cs="Calibri"/>
                <w:color w:val="000000"/>
              </w:rPr>
              <w:t>O_PROFESSOR</w:t>
            </w:r>
            <w:r w:rsidR="00C570F1" w:rsidRPr="00AE40C5">
              <w:rPr>
                <w:rFonts w:ascii="Calibri" w:hAnsi="Calibri" w:cs="Calibri"/>
                <w:color w:val="000000"/>
              </w:rPr>
              <w:t xml:space="preserve">; </w:t>
            </w:r>
            <w:r w:rsidR="00C570F1" w:rsidRPr="002C5E5D">
              <w:rPr>
                <w:rFonts w:ascii="Calibri" w:hAnsi="Calibri" w:cs="Calibri"/>
                <w:color w:val="000000"/>
              </w:rPr>
              <w:t>TURNO_ATUACAO</w:t>
            </w:r>
            <w:r w:rsidR="00C570F1">
              <w:rPr>
                <w:rFonts w:ascii="Calibri" w:hAnsi="Calibri" w:cs="Calibri"/>
                <w:color w:val="000000"/>
              </w:rPr>
              <w:t xml:space="preserve">; PROFESSOR; DADOS_PROFESSOR; TIPO_ATUACAO; </w:t>
            </w:r>
            <w:r w:rsidR="00C570F1" w:rsidRPr="002C5E5D">
              <w:rPr>
                <w:rFonts w:ascii="Calibri" w:hAnsi="Calibri" w:cs="Calibri"/>
                <w:color w:val="000000"/>
              </w:rPr>
              <w:lastRenderedPageBreak/>
              <w:t>AUTORIZACAO_ATUACAO</w:t>
            </w:r>
            <w:r w:rsidR="00C570F1">
              <w:rPr>
                <w:rFonts w:ascii="Calibri" w:hAnsi="Calibri" w:cs="Calibri"/>
                <w:color w:val="000000"/>
              </w:rPr>
              <w:t xml:space="preserve">; </w:t>
            </w:r>
          </w:p>
        </w:tc>
        <w:tc>
          <w:tcPr>
            <w:tcW w:w="2976" w:type="dxa"/>
            <w:shd w:val="clear" w:color="auto" w:fill="CCCCFF"/>
          </w:tcPr>
          <w:p w:rsidR="00C570F1" w:rsidRPr="003F639E" w:rsidRDefault="00C570F1" w:rsidP="00444061">
            <w:pPr>
              <w:spacing w:before="56" w:after="113"/>
              <w:ind w:left="360"/>
            </w:pPr>
            <w:r>
              <w:rPr>
                <w:rFonts w:ascii="Calibri" w:hAnsi="Calibri" w:cs="Calibri"/>
                <w:color w:val="000000"/>
              </w:rPr>
              <w:lastRenderedPageBreak/>
              <w:t xml:space="preserve"> Tabela </w:t>
            </w:r>
            <w:r w:rsidRPr="002C5E5D">
              <w:rPr>
                <w:rFonts w:ascii="Calibri" w:hAnsi="Calibri" w:cs="Calibri"/>
                <w:color w:val="000000"/>
              </w:rPr>
              <w:t>REMUNERACAO_DOCENTE</w:t>
            </w:r>
          </w:p>
        </w:tc>
      </w:tr>
    </w:tbl>
    <w:p w:rsidR="00730FE0" w:rsidRDefault="00730FE0" w:rsidP="00730FE0">
      <w:pPr>
        <w:spacing w:before="56" w:after="113"/>
        <w:ind w:left="360"/>
      </w:pPr>
    </w:p>
    <w:p w:rsidR="008069FD" w:rsidRDefault="008069FD" w:rsidP="00730FE0">
      <w:pPr>
        <w:spacing w:before="56" w:after="113"/>
        <w:ind w:left="360"/>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Layout das tabelas de origem e destino.</w:t>
      </w:r>
    </w:p>
    <w:p w:rsidR="00730FE0" w:rsidRDefault="00730FE0" w:rsidP="00730FE0">
      <w:pPr>
        <w:spacing w:before="56" w:after="113"/>
        <w:rPr>
          <w:color w:val="FF0000"/>
          <w:sz w:val="44"/>
          <w:szCs w:val="44"/>
        </w:rPr>
      </w:pPr>
      <w:r>
        <w:rPr>
          <w:color w:val="FF0000"/>
          <w:sz w:val="44"/>
          <w:szCs w:val="44"/>
        </w:rPr>
        <w:tab/>
      </w:r>
      <w:r w:rsidR="0036100E" w:rsidRPr="00590FE8">
        <w:rPr>
          <w:color w:val="FF0000"/>
          <w:sz w:val="44"/>
          <w:szCs w:val="44"/>
        </w:rPr>
        <w:object w:dxaOrig="1551" w:dyaOrig="1004">
          <v:shape id="_x0000_i1039" type="#_x0000_t75" style="width:77.25pt;height:50.25pt" o:ole="">
            <v:imagedata r:id="rId74" o:title=""/>
          </v:shape>
          <o:OLEObject Type="Embed" ProgID="Excel.Sheet.12" ShapeID="_x0000_i1039" DrawAspect="Icon" ObjectID="_1417441501" r:id="rId75"/>
        </w:object>
      </w:r>
    </w:p>
    <w:p w:rsidR="00730FE0" w:rsidRPr="009012DF" w:rsidRDefault="00730FE0" w:rsidP="00730FE0">
      <w:pPr>
        <w:spacing w:before="56" w:after="113"/>
        <w:ind w:left="360"/>
        <w:rPr>
          <w:rFonts w:asciiTheme="minorHAnsi" w:hAnsiTheme="minorHAnsi"/>
          <w:b/>
        </w:rPr>
      </w:pPr>
      <w:r w:rsidRPr="009012DF">
        <w:rPr>
          <w:rFonts w:asciiTheme="minorHAnsi" w:hAnsiTheme="minorHAnsi"/>
          <w:b/>
        </w:rPr>
        <w:t>Mapeamento de Origem e destino encontra-se na item 5 deste documento.</w:t>
      </w:r>
    </w:p>
    <w:p w:rsidR="008069FD" w:rsidRDefault="008069FD" w:rsidP="00730FE0">
      <w:pPr>
        <w:spacing w:before="56" w:after="113"/>
      </w:pPr>
    </w:p>
    <w:p w:rsidR="00730FE0" w:rsidRPr="00FA296E" w:rsidRDefault="00730FE0" w:rsidP="00730FE0">
      <w:pPr>
        <w:spacing w:before="56" w:after="113"/>
        <w:ind w:left="360"/>
        <w:rPr>
          <w:rFonts w:asciiTheme="minorHAnsi" w:hAnsiTheme="minorHAnsi"/>
          <w:b/>
          <w:sz w:val="24"/>
          <w:szCs w:val="24"/>
        </w:rPr>
      </w:pPr>
      <w:r w:rsidRPr="00FA296E">
        <w:rPr>
          <w:rFonts w:asciiTheme="minorHAnsi" w:hAnsiTheme="minorHAnsi"/>
          <w:b/>
          <w:sz w:val="24"/>
          <w:szCs w:val="24"/>
        </w:rPr>
        <w:t xml:space="preserve">Regras de </w:t>
      </w:r>
      <w:proofErr w:type="spellStart"/>
      <w:r w:rsidRPr="00FA296E">
        <w:rPr>
          <w:rFonts w:asciiTheme="minorHAnsi" w:hAnsiTheme="minorHAnsi"/>
          <w:b/>
          <w:sz w:val="24"/>
          <w:szCs w:val="24"/>
        </w:rPr>
        <w:t>join</w:t>
      </w:r>
      <w:proofErr w:type="spellEnd"/>
      <w:r w:rsidRPr="00FA296E">
        <w:rPr>
          <w:rFonts w:asciiTheme="minorHAnsi" w:hAnsiTheme="minorHAnsi"/>
          <w:b/>
          <w:sz w:val="24"/>
          <w:szCs w:val="24"/>
        </w:rPr>
        <w:t xml:space="preserve"> entre as tabelas</w:t>
      </w:r>
      <w:r>
        <w:rPr>
          <w:rFonts w:asciiTheme="minorHAnsi" w:hAnsiTheme="minorHAnsi"/>
          <w:b/>
          <w:sz w:val="24"/>
          <w:szCs w:val="24"/>
        </w:rPr>
        <w:t>:</w:t>
      </w:r>
    </w:p>
    <w:tbl>
      <w:tblPr>
        <w:tblW w:w="10773" w:type="dxa"/>
        <w:tblInd w:w="-1104"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1984"/>
        <w:gridCol w:w="2836"/>
        <w:gridCol w:w="1134"/>
        <w:gridCol w:w="2409"/>
        <w:gridCol w:w="2410"/>
      </w:tblGrid>
      <w:tr w:rsidR="003B152F" w:rsidRPr="003F639E" w:rsidTr="006256AE">
        <w:trPr>
          <w:trHeight w:val="548"/>
        </w:trPr>
        <w:tc>
          <w:tcPr>
            <w:tcW w:w="1984" w:type="dxa"/>
            <w:shd w:val="clear" w:color="auto" w:fill="333399"/>
          </w:tcPr>
          <w:p w:rsidR="003B152F" w:rsidRPr="003F639E" w:rsidRDefault="003B152F" w:rsidP="00444061">
            <w:pPr>
              <w:tabs>
                <w:tab w:val="right" w:pos="2350"/>
              </w:tabs>
              <w:spacing w:before="56" w:after="113"/>
              <w:jc w:val="both"/>
              <w:rPr>
                <w:rFonts w:ascii="Calibri" w:hAnsi="Calibri" w:cs="Calibri"/>
                <w:b/>
                <w:bCs/>
                <w:color w:val="FFFFFF"/>
              </w:rPr>
            </w:pPr>
            <w:r w:rsidRPr="00325F64">
              <w:rPr>
                <w:rFonts w:asciiTheme="minorHAnsi" w:hAnsiTheme="minorHAnsi"/>
                <w:color w:val="FFFFFF" w:themeColor="background1"/>
              </w:rPr>
              <w:t>Nome da tabela - Master</w:t>
            </w:r>
          </w:p>
        </w:tc>
        <w:tc>
          <w:tcPr>
            <w:tcW w:w="2836" w:type="dxa"/>
            <w:shd w:val="clear" w:color="auto" w:fill="333399"/>
          </w:tcPr>
          <w:p w:rsidR="003B152F" w:rsidRPr="003F639E" w:rsidRDefault="003B152F" w:rsidP="00444061">
            <w:pPr>
              <w:tabs>
                <w:tab w:val="right" w:pos="2350"/>
              </w:tabs>
              <w:spacing w:before="56" w:after="113"/>
              <w:ind w:left="360"/>
              <w:jc w:val="both"/>
            </w:pPr>
            <w:r w:rsidRPr="00325F64">
              <w:rPr>
                <w:rFonts w:asciiTheme="minorHAnsi" w:hAnsiTheme="minorHAnsi"/>
                <w:color w:val="FFFFFF" w:themeColor="background1"/>
              </w:rPr>
              <w:t>Nome do campo - Master</w:t>
            </w:r>
            <w:r>
              <w:rPr>
                <w:rFonts w:ascii="Calibri" w:hAnsi="Calibri" w:cs="Calibri"/>
                <w:b/>
                <w:bCs/>
                <w:color w:val="FFFFFF"/>
              </w:rPr>
              <w:tab/>
            </w:r>
          </w:p>
        </w:tc>
        <w:tc>
          <w:tcPr>
            <w:tcW w:w="1134" w:type="dxa"/>
            <w:shd w:val="clear" w:color="auto" w:fill="333399"/>
          </w:tcPr>
          <w:p w:rsidR="003B152F" w:rsidRPr="003F639E" w:rsidRDefault="003B152F" w:rsidP="00444061">
            <w:pPr>
              <w:spacing w:before="56" w:after="113"/>
              <w:ind w:left="360"/>
              <w:jc w:val="both"/>
            </w:pPr>
            <w:r w:rsidRPr="00325F64">
              <w:rPr>
                <w:rFonts w:asciiTheme="minorHAnsi" w:hAnsiTheme="minorHAnsi"/>
                <w:color w:val="FFFFFF" w:themeColor="background1"/>
              </w:rPr>
              <w:t xml:space="preserve">Tipo de </w:t>
            </w:r>
            <w:proofErr w:type="spellStart"/>
            <w:r w:rsidRPr="00325F64">
              <w:rPr>
                <w:rFonts w:asciiTheme="minorHAnsi" w:hAnsiTheme="minorHAnsi"/>
                <w:color w:val="FFFFFF" w:themeColor="background1"/>
              </w:rPr>
              <w:t>Join</w:t>
            </w:r>
            <w:proofErr w:type="spellEnd"/>
          </w:p>
        </w:tc>
        <w:tc>
          <w:tcPr>
            <w:tcW w:w="2409" w:type="dxa"/>
            <w:shd w:val="clear" w:color="auto" w:fill="333399"/>
          </w:tcPr>
          <w:p w:rsidR="003B152F" w:rsidRPr="00325F64" w:rsidRDefault="003B152F" w:rsidP="00444061">
            <w:pPr>
              <w:spacing w:before="56" w:after="113"/>
              <w:ind w:left="360"/>
              <w:jc w:val="both"/>
              <w:rPr>
                <w:rFonts w:asciiTheme="minorHAnsi" w:hAnsiTheme="minorHAnsi"/>
                <w:color w:val="FFFFFF" w:themeColor="background1"/>
              </w:rPr>
            </w:pPr>
            <w:r w:rsidRPr="00325F64">
              <w:rPr>
                <w:rFonts w:asciiTheme="minorHAnsi" w:hAnsiTheme="minorHAnsi"/>
                <w:color w:val="FFFFFF" w:themeColor="background1"/>
              </w:rPr>
              <w:t xml:space="preserve">Nome da tabela - </w:t>
            </w:r>
            <w:proofErr w:type="spellStart"/>
            <w:r w:rsidRPr="00325F64">
              <w:rPr>
                <w:rFonts w:asciiTheme="minorHAnsi" w:hAnsiTheme="minorHAnsi"/>
                <w:color w:val="FFFFFF" w:themeColor="background1"/>
              </w:rPr>
              <w:t>Detail</w:t>
            </w:r>
            <w:proofErr w:type="spellEnd"/>
          </w:p>
        </w:tc>
        <w:tc>
          <w:tcPr>
            <w:tcW w:w="2410" w:type="dxa"/>
            <w:shd w:val="clear" w:color="auto" w:fill="333399"/>
          </w:tcPr>
          <w:p w:rsidR="003B152F" w:rsidRPr="003F639E" w:rsidRDefault="003B152F" w:rsidP="00444061">
            <w:pPr>
              <w:spacing w:before="56" w:after="113"/>
              <w:ind w:left="360"/>
              <w:jc w:val="both"/>
            </w:pPr>
            <w:r w:rsidRPr="00325F64">
              <w:rPr>
                <w:rFonts w:asciiTheme="minorHAnsi" w:hAnsiTheme="minorHAnsi"/>
                <w:color w:val="FFFFFF" w:themeColor="background1"/>
              </w:rPr>
              <w:t xml:space="preserve">Nome do campo - </w:t>
            </w:r>
            <w:proofErr w:type="spellStart"/>
            <w:r w:rsidRPr="00325F64">
              <w:rPr>
                <w:rFonts w:asciiTheme="minorHAnsi" w:hAnsiTheme="minorHAnsi"/>
                <w:color w:val="FFFFFF" w:themeColor="background1"/>
              </w:rPr>
              <w:t>Detail</w:t>
            </w:r>
            <w:proofErr w:type="spellEnd"/>
          </w:p>
        </w:tc>
      </w:tr>
      <w:tr w:rsidR="003B152F" w:rsidRPr="003F639E" w:rsidTr="006256AE">
        <w:trPr>
          <w:trHeight w:val="582"/>
        </w:trPr>
        <w:tc>
          <w:tcPr>
            <w:tcW w:w="1984" w:type="dxa"/>
            <w:shd w:val="clear" w:color="auto" w:fill="CCCCFF"/>
          </w:tcPr>
          <w:p w:rsidR="003B152F" w:rsidRPr="003A44C1" w:rsidRDefault="003B152F" w:rsidP="00444061">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2836"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COD_PROFESSOR</w:t>
            </w:r>
          </w:p>
        </w:tc>
        <w:tc>
          <w:tcPr>
            <w:tcW w:w="1134" w:type="dxa"/>
            <w:shd w:val="clear" w:color="auto" w:fill="CCCCFF"/>
          </w:tcPr>
          <w:p w:rsidR="003B152F" w:rsidRPr="003A44C1" w:rsidRDefault="003B152F" w:rsidP="00444061">
            <w:pPr>
              <w:jc w:val="right"/>
              <w:rPr>
                <w:rFonts w:ascii="Calibri" w:hAnsi="Calibri" w:cs="Calibri"/>
                <w:color w:val="000000"/>
                <w:sz w:val="18"/>
                <w:szCs w:val="18"/>
              </w:rPr>
            </w:pPr>
            <w:r>
              <w:rPr>
                <w:rFonts w:ascii="Calibri" w:hAnsi="Calibri" w:cs="Calibri"/>
                <w:color w:val="000000"/>
                <w:sz w:val="18"/>
                <w:szCs w:val="18"/>
              </w:rPr>
              <w:t>LEFT</w:t>
            </w:r>
            <w:r w:rsidRPr="003A44C1">
              <w:rPr>
                <w:rFonts w:ascii="Calibri" w:hAnsi="Calibri" w:cs="Calibri"/>
                <w:color w:val="000000"/>
                <w:sz w:val="18"/>
                <w:szCs w:val="18"/>
              </w:rPr>
              <w:t xml:space="preserve"> JOIN</w:t>
            </w:r>
          </w:p>
        </w:tc>
        <w:tc>
          <w:tcPr>
            <w:tcW w:w="2409"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TURNO_ATUACAO</w:t>
            </w:r>
          </w:p>
        </w:tc>
        <w:tc>
          <w:tcPr>
            <w:tcW w:w="2410"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COD_PROFESSOR</w:t>
            </w:r>
          </w:p>
        </w:tc>
      </w:tr>
      <w:tr w:rsidR="003B152F" w:rsidRPr="003F639E" w:rsidTr="006256AE">
        <w:trPr>
          <w:trHeight w:val="582"/>
        </w:trPr>
        <w:tc>
          <w:tcPr>
            <w:tcW w:w="1984" w:type="dxa"/>
            <w:shd w:val="clear" w:color="auto" w:fill="auto"/>
          </w:tcPr>
          <w:p w:rsidR="003B152F" w:rsidRPr="003A44C1" w:rsidRDefault="003B152F" w:rsidP="00444061">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2836"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NUM_SEQ_ATUACAO</w:t>
            </w:r>
          </w:p>
        </w:tc>
        <w:tc>
          <w:tcPr>
            <w:tcW w:w="1134" w:type="dxa"/>
            <w:shd w:val="clear" w:color="auto" w:fill="auto"/>
          </w:tcPr>
          <w:p w:rsidR="003B152F" w:rsidRPr="003A44C1" w:rsidRDefault="003B152F" w:rsidP="00444061">
            <w:pPr>
              <w:jc w:val="right"/>
              <w:rPr>
                <w:rFonts w:ascii="Calibri" w:hAnsi="Calibri" w:cs="Calibri"/>
                <w:color w:val="000000"/>
                <w:sz w:val="18"/>
                <w:szCs w:val="18"/>
              </w:rPr>
            </w:pPr>
            <w:r>
              <w:rPr>
                <w:rFonts w:ascii="Calibri" w:hAnsi="Calibri" w:cs="Calibri"/>
                <w:color w:val="000000"/>
                <w:sz w:val="18"/>
                <w:szCs w:val="18"/>
              </w:rPr>
              <w:t>LEFT</w:t>
            </w:r>
            <w:r w:rsidRPr="003A44C1">
              <w:rPr>
                <w:rFonts w:ascii="Calibri" w:hAnsi="Calibri" w:cs="Calibri"/>
                <w:color w:val="000000"/>
                <w:sz w:val="18"/>
                <w:szCs w:val="18"/>
              </w:rPr>
              <w:t xml:space="preserve"> JOIN</w:t>
            </w:r>
          </w:p>
        </w:tc>
        <w:tc>
          <w:tcPr>
            <w:tcW w:w="2409"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TURNO_ATUACAO</w:t>
            </w:r>
          </w:p>
        </w:tc>
        <w:tc>
          <w:tcPr>
            <w:tcW w:w="2410"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NUM_SEQ_ATUACAO</w:t>
            </w:r>
          </w:p>
        </w:tc>
      </w:tr>
      <w:tr w:rsidR="003B152F" w:rsidRPr="003F639E" w:rsidTr="006256AE">
        <w:trPr>
          <w:trHeight w:val="582"/>
        </w:trPr>
        <w:tc>
          <w:tcPr>
            <w:tcW w:w="1984" w:type="dxa"/>
            <w:shd w:val="clear" w:color="auto" w:fill="CCCCFF"/>
          </w:tcPr>
          <w:p w:rsidR="003B152F" w:rsidRPr="003A44C1" w:rsidRDefault="003B152F" w:rsidP="00444061">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2836"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COD_PROFESSOR</w:t>
            </w:r>
          </w:p>
        </w:tc>
        <w:tc>
          <w:tcPr>
            <w:tcW w:w="1134" w:type="dxa"/>
            <w:shd w:val="clear" w:color="auto" w:fill="CCCCFF"/>
          </w:tcPr>
          <w:p w:rsidR="003B152F" w:rsidRPr="003A44C1" w:rsidRDefault="003B152F" w:rsidP="00444061">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rPr>
            </w:pPr>
            <w:r>
              <w:rPr>
                <w:rFonts w:ascii="Calibri" w:hAnsi="Calibri" w:cs="Calibri"/>
                <w:color w:val="000000"/>
                <w:sz w:val="18"/>
                <w:szCs w:val="18"/>
              </w:rPr>
              <w:t>PROFESSOR</w:t>
            </w:r>
          </w:p>
        </w:tc>
        <w:tc>
          <w:tcPr>
            <w:tcW w:w="2410"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rPr>
            </w:pPr>
            <w:r w:rsidRPr="002807E3">
              <w:rPr>
                <w:rFonts w:ascii="Calibri" w:hAnsi="Calibri" w:cs="Calibri"/>
                <w:color w:val="000000"/>
                <w:sz w:val="18"/>
                <w:szCs w:val="18"/>
              </w:rPr>
              <w:t>COD_PROFESSOR</w:t>
            </w:r>
          </w:p>
        </w:tc>
      </w:tr>
      <w:tr w:rsidR="003B152F" w:rsidRPr="003F639E" w:rsidTr="006256AE">
        <w:trPr>
          <w:trHeight w:val="582"/>
        </w:trPr>
        <w:tc>
          <w:tcPr>
            <w:tcW w:w="1984" w:type="dxa"/>
            <w:shd w:val="clear" w:color="auto" w:fill="auto"/>
          </w:tcPr>
          <w:p w:rsidR="003B152F" w:rsidRPr="003A44C1" w:rsidRDefault="003B152F" w:rsidP="00444061">
            <w:pPr>
              <w:jc w:val="right"/>
              <w:rPr>
                <w:rFonts w:ascii="Calibri" w:hAnsi="Calibri" w:cs="Calibri"/>
                <w:color w:val="000000"/>
                <w:sz w:val="18"/>
                <w:szCs w:val="18"/>
              </w:rPr>
            </w:pPr>
            <w:r>
              <w:rPr>
                <w:rFonts w:ascii="Calibri" w:hAnsi="Calibri" w:cs="Calibri"/>
                <w:color w:val="000000"/>
                <w:sz w:val="18"/>
                <w:szCs w:val="18"/>
              </w:rPr>
              <w:t>PROFESSOR</w:t>
            </w:r>
          </w:p>
        </w:tc>
        <w:tc>
          <w:tcPr>
            <w:tcW w:w="2836"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NUM_SEQ_DADOS_PROFESSOR</w:t>
            </w:r>
          </w:p>
        </w:tc>
        <w:tc>
          <w:tcPr>
            <w:tcW w:w="1134" w:type="dxa"/>
            <w:shd w:val="clear" w:color="auto" w:fill="auto"/>
          </w:tcPr>
          <w:p w:rsidR="003B152F" w:rsidRPr="003A44C1" w:rsidRDefault="003B152F" w:rsidP="00444061">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3B152F" w:rsidRPr="003A44C1" w:rsidRDefault="003B152F" w:rsidP="00444061">
            <w:pPr>
              <w:jc w:val="right"/>
              <w:rPr>
                <w:rFonts w:ascii="Calibri" w:hAnsi="Calibri" w:cs="Calibri"/>
                <w:color w:val="000000"/>
                <w:sz w:val="18"/>
                <w:szCs w:val="18"/>
              </w:rPr>
            </w:pPr>
            <w:r w:rsidRPr="00311B23">
              <w:rPr>
                <w:rFonts w:ascii="Calibri" w:hAnsi="Calibri" w:cs="Calibri"/>
                <w:color w:val="000000"/>
                <w:sz w:val="18"/>
                <w:szCs w:val="18"/>
              </w:rPr>
              <w:t>DADOS_PROFESSOR</w:t>
            </w:r>
          </w:p>
        </w:tc>
        <w:tc>
          <w:tcPr>
            <w:tcW w:w="2410" w:type="dxa"/>
            <w:shd w:val="clear" w:color="auto" w:fill="auto"/>
          </w:tcPr>
          <w:p w:rsidR="003B152F" w:rsidRPr="003A44C1" w:rsidRDefault="003B152F" w:rsidP="00444061">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NUM_SEQ_DADOS_PROFESSOR</w:t>
            </w:r>
          </w:p>
        </w:tc>
      </w:tr>
      <w:tr w:rsidR="003B152F" w:rsidRPr="003F639E" w:rsidTr="006256AE">
        <w:trPr>
          <w:trHeight w:val="582"/>
        </w:trPr>
        <w:tc>
          <w:tcPr>
            <w:tcW w:w="1984" w:type="dxa"/>
            <w:shd w:val="clear" w:color="auto" w:fill="CCCCFF"/>
          </w:tcPr>
          <w:p w:rsidR="003B152F" w:rsidRPr="003A44C1" w:rsidRDefault="003B152F" w:rsidP="00444061">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2836"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COD_TIPO_ATUACAO</w:t>
            </w:r>
          </w:p>
        </w:tc>
        <w:tc>
          <w:tcPr>
            <w:tcW w:w="1134" w:type="dxa"/>
            <w:shd w:val="clear" w:color="auto" w:fill="CCCCFF"/>
          </w:tcPr>
          <w:p w:rsidR="003B152F" w:rsidRPr="003A44C1" w:rsidRDefault="003B152F" w:rsidP="00444061">
            <w:pPr>
              <w:jc w:val="right"/>
              <w:rPr>
                <w:rFonts w:ascii="Calibri" w:hAnsi="Calibri" w:cs="Calibri"/>
                <w:color w:val="000000"/>
                <w:sz w:val="18"/>
                <w:szCs w:val="18"/>
              </w:rPr>
            </w:pPr>
            <w:r>
              <w:rPr>
                <w:rFonts w:ascii="Calibri" w:hAnsi="Calibri" w:cs="Calibri"/>
                <w:color w:val="000000"/>
                <w:sz w:val="18"/>
                <w:szCs w:val="18"/>
              </w:rPr>
              <w:t>LEFT</w:t>
            </w:r>
            <w:r w:rsidRPr="003A44C1">
              <w:rPr>
                <w:rFonts w:ascii="Calibri" w:hAnsi="Calibri" w:cs="Calibri"/>
                <w:color w:val="000000"/>
                <w:sz w:val="18"/>
                <w:szCs w:val="18"/>
              </w:rPr>
              <w:t xml:space="preserve"> JOIN</w:t>
            </w:r>
          </w:p>
        </w:tc>
        <w:tc>
          <w:tcPr>
            <w:tcW w:w="2409" w:type="dxa"/>
            <w:shd w:val="clear" w:color="auto" w:fill="CCCCFF"/>
          </w:tcPr>
          <w:p w:rsidR="003B152F" w:rsidRPr="003A44C1" w:rsidRDefault="003B152F" w:rsidP="00444061">
            <w:pPr>
              <w:jc w:val="right"/>
              <w:rPr>
                <w:rFonts w:ascii="Calibri" w:hAnsi="Calibri" w:cs="Calibri"/>
                <w:color w:val="000000"/>
                <w:sz w:val="18"/>
                <w:szCs w:val="18"/>
              </w:rPr>
            </w:pPr>
            <w:r w:rsidRPr="00311B23">
              <w:rPr>
                <w:rFonts w:ascii="Calibri" w:hAnsi="Calibri" w:cs="Calibri"/>
                <w:color w:val="000000"/>
                <w:sz w:val="18"/>
                <w:szCs w:val="18"/>
              </w:rPr>
              <w:t>TIPO_ATUACAO</w:t>
            </w:r>
          </w:p>
        </w:tc>
        <w:tc>
          <w:tcPr>
            <w:tcW w:w="2410" w:type="dxa"/>
            <w:shd w:val="clear" w:color="auto" w:fill="CCCCFF"/>
          </w:tcPr>
          <w:p w:rsidR="003B152F" w:rsidRPr="003A44C1" w:rsidRDefault="003B152F" w:rsidP="00444061">
            <w:pPr>
              <w:spacing w:before="56" w:after="113"/>
              <w:ind w:left="360"/>
              <w:jc w:val="right"/>
              <w:rPr>
                <w:rFonts w:ascii="Calibri" w:hAnsi="Calibri" w:cs="Calibri"/>
                <w:color w:val="000000"/>
                <w:sz w:val="18"/>
                <w:szCs w:val="18"/>
              </w:rPr>
            </w:pPr>
            <w:r w:rsidRPr="00311B23">
              <w:rPr>
                <w:rFonts w:ascii="Calibri" w:hAnsi="Calibri" w:cs="Calibri"/>
                <w:color w:val="000000"/>
                <w:sz w:val="18"/>
                <w:szCs w:val="18"/>
              </w:rPr>
              <w:t>COD_TIPO_ATUACAO</w:t>
            </w:r>
          </w:p>
        </w:tc>
      </w:tr>
      <w:tr w:rsidR="003B152F" w:rsidRPr="003F639E" w:rsidTr="006256AE">
        <w:trPr>
          <w:trHeight w:val="582"/>
        </w:trPr>
        <w:tc>
          <w:tcPr>
            <w:tcW w:w="1984" w:type="dxa"/>
            <w:shd w:val="clear" w:color="auto" w:fill="auto"/>
          </w:tcPr>
          <w:p w:rsidR="003B152F" w:rsidRPr="003A44C1" w:rsidRDefault="003B152F" w:rsidP="00444061">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2836" w:type="dxa"/>
            <w:shd w:val="clear" w:color="auto" w:fill="auto"/>
          </w:tcPr>
          <w:p w:rsidR="003B152F" w:rsidRPr="00311B23" w:rsidRDefault="003B152F" w:rsidP="00444061">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COD_PROFESSOR</w:t>
            </w:r>
          </w:p>
        </w:tc>
        <w:tc>
          <w:tcPr>
            <w:tcW w:w="1134" w:type="dxa"/>
            <w:shd w:val="clear" w:color="auto" w:fill="auto"/>
          </w:tcPr>
          <w:p w:rsidR="003B152F" w:rsidRPr="003A44C1" w:rsidRDefault="003B152F" w:rsidP="00444061">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auto"/>
          </w:tcPr>
          <w:p w:rsidR="003B152F" w:rsidRPr="00311B23" w:rsidRDefault="003B152F" w:rsidP="00444061">
            <w:pPr>
              <w:jc w:val="right"/>
              <w:rPr>
                <w:rFonts w:ascii="Calibri" w:hAnsi="Calibri" w:cs="Calibri"/>
                <w:color w:val="000000"/>
                <w:sz w:val="18"/>
                <w:szCs w:val="18"/>
              </w:rPr>
            </w:pPr>
            <w:r w:rsidRPr="00DF1136">
              <w:rPr>
                <w:rFonts w:ascii="Calibri" w:hAnsi="Calibri" w:cs="Calibri"/>
                <w:color w:val="000000"/>
                <w:sz w:val="18"/>
                <w:szCs w:val="18"/>
              </w:rPr>
              <w:t>AUTORIZACAO_ATUACAO</w:t>
            </w:r>
          </w:p>
        </w:tc>
        <w:tc>
          <w:tcPr>
            <w:tcW w:w="2410" w:type="dxa"/>
            <w:shd w:val="clear" w:color="auto" w:fill="auto"/>
          </w:tcPr>
          <w:p w:rsidR="003B152F" w:rsidRPr="00311B23" w:rsidRDefault="003B152F" w:rsidP="00444061">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COD_PROFESSOR</w:t>
            </w:r>
          </w:p>
        </w:tc>
      </w:tr>
      <w:tr w:rsidR="00A7749E" w:rsidRPr="003F639E" w:rsidTr="006256AE">
        <w:trPr>
          <w:trHeight w:val="582"/>
        </w:trPr>
        <w:tc>
          <w:tcPr>
            <w:tcW w:w="1984" w:type="dxa"/>
            <w:shd w:val="clear" w:color="auto" w:fill="CCCCFF"/>
          </w:tcPr>
          <w:p w:rsidR="00A7749E" w:rsidRPr="003A44C1" w:rsidRDefault="00A7749E" w:rsidP="00444061">
            <w:pPr>
              <w:spacing w:before="56" w:after="113"/>
              <w:jc w:val="right"/>
              <w:rPr>
                <w:rFonts w:ascii="Calibri" w:hAnsi="Calibri" w:cs="Calibri"/>
                <w:color w:val="000000"/>
                <w:sz w:val="18"/>
                <w:szCs w:val="18"/>
              </w:rPr>
            </w:pPr>
            <w:r w:rsidRPr="002807E3">
              <w:rPr>
                <w:rFonts w:ascii="Calibri" w:hAnsi="Calibri" w:cs="Calibri"/>
                <w:color w:val="000000"/>
                <w:sz w:val="18"/>
                <w:szCs w:val="18"/>
              </w:rPr>
              <w:t>ATUACAO_PROFESSOR</w:t>
            </w:r>
          </w:p>
        </w:tc>
        <w:tc>
          <w:tcPr>
            <w:tcW w:w="2836" w:type="dxa"/>
            <w:shd w:val="clear" w:color="auto" w:fill="CCCCFF"/>
          </w:tcPr>
          <w:p w:rsidR="00A7749E" w:rsidRPr="00311B23" w:rsidRDefault="00A7749E" w:rsidP="00444061">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NUM_SEQ_ATUACAO</w:t>
            </w:r>
          </w:p>
        </w:tc>
        <w:tc>
          <w:tcPr>
            <w:tcW w:w="1134" w:type="dxa"/>
            <w:shd w:val="clear" w:color="auto" w:fill="CCCCFF"/>
          </w:tcPr>
          <w:p w:rsidR="00A7749E" w:rsidRPr="003A44C1" w:rsidRDefault="00A7749E" w:rsidP="00444061">
            <w:pPr>
              <w:jc w:val="right"/>
              <w:rPr>
                <w:rFonts w:ascii="Calibri" w:hAnsi="Calibri" w:cs="Calibri"/>
                <w:color w:val="000000"/>
                <w:sz w:val="18"/>
                <w:szCs w:val="18"/>
              </w:rPr>
            </w:pPr>
            <w:r w:rsidRPr="003A44C1">
              <w:rPr>
                <w:rFonts w:ascii="Calibri" w:hAnsi="Calibri" w:cs="Calibri"/>
                <w:color w:val="000000"/>
                <w:sz w:val="18"/>
                <w:szCs w:val="18"/>
              </w:rPr>
              <w:t>INNER JOIN</w:t>
            </w:r>
          </w:p>
        </w:tc>
        <w:tc>
          <w:tcPr>
            <w:tcW w:w="2409" w:type="dxa"/>
            <w:shd w:val="clear" w:color="auto" w:fill="CCCCFF"/>
          </w:tcPr>
          <w:p w:rsidR="00A7749E" w:rsidRPr="00311B23" w:rsidRDefault="00A7749E" w:rsidP="00444061">
            <w:pPr>
              <w:jc w:val="right"/>
              <w:rPr>
                <w:rFonts w:ascii="Calibri" w:hAnsi="Calibri" w:cs="Calibri"/>
                <w:color w:val="000000"/>
                <w:sz w:val="18"/>
                <w:szCs w:val="18"/>
              </w:rPr>
            </w:pPr>
            <w:r w:rsidRPr="00DF1136">
              <w:rPr>
                <w:rFonts w:ascii="Calibri" w:hAnsi="Calibri" w:cs="Calibri"/>
                <w:color w:val="000000"/>
                <w:sz w:val="18"/>
                <w:szCs w:val="18"/>
              </w:rPr>
              <w:t>AUTORIZACAO_ATUACAO</w:t>
            </w:r>
          </w:p>
        </w:tc>
        <w:tc>
          <w:tcPr>
            <w:tcW w:w="2410" w:type="dxa"/>
            <w:shd w:val="clear" w:color="auto" w:fill="CCCCFF"/>
          </w:tcPr>
          <w:p w:rsidR="00A7749E" w:rsidRPr="00311B23" w:rsidRDefault="00A7749E" w:rsidP="00444061">
            <w:pPr>
              <w:spacing w:before="56" w:after="113"/>
              <w:ind w:left="360"/>
              <w:jc w:val="right"/>
              <w:rPr>
                <w:rFonts w:ascii="Calibri" w:hAnsi="Calibri" w:cs="Calibri"/>
                <w:color w:val="000000"/>
                <w:sz w:val="18"/>
                <w:szCs w:val="18"/>
              </w:rPr>
            </w:pPr>
            <w:r w:rsidRPr="00DF1136">
              <w:rPr>
                <w:rFonts w:ascii="Calibri" w:hAnsi="Calibri" w:cs="Calibri"/>
                <w:color w:val="000000"/>
                <w:sz w:val="18"/>
                <w:szCs w:val="18"/>
              </w:rPr>
              <w:t>NUM_SEQ_ATUACAO</w:t>
            </w:r>
          </w:p>
        </w:tc>
      </w:tr>
    </w:tbl>
    <w:p w:rsidR="00730FE0" w:rsidRDefault="00730FE0" w:rsidP="00804F02">
      <w:pPr>
        <w:pStyle w:val="MMTopic1"/>
        <w:numPr>
          <w:ilvl w:val="0"/>
          <w:numId w:val="0"/>
        </w:numPr>
        <w:rPr>
          <w:lang w:val="pt-BR"/>
        </w:rPr>
      </w:pPr>
    </w:p>
    <w:p w:rsidR="006A796D" w:rsidRDefault="006A796D">
      <w:pPr>
        <w:widowControl/>
        <w:spacing w:before="0" w:after="0" w:line="240" w:lineRule="auto"/>
        <w:rPr>
          <w:rFonts w:asciiTheme="majorHAnsi" w:eastAsiaTheme="majorEastAsia" w:hAnsiTheme="majorHAnsi" w:cstheme="majorBidi"/>
          <w:b/>
          <w:bCs/>
          <w:color w:val="365F91" w:themeColor="accent1" w:themeShade="BF"/>
          <w:sz w:val="28"/>
          <w:szCs w:val="28"/>
        </w:rPr>
      </w:pPr>
      <w:r>
        <w:br w:type="page"/>
      </w:r>
    </w:p>
    <w:p w:rsidR="006A796D" w:rsidRDefault="006A796D">
      <w:pPr>
        <w:widowControl/>
        <w:spacing w:before="0" w:after="0" w:line="240" w:lineRule="auto"/>
      </w:pPr>
    </w:p>
    <w:p w:rsidR="006A796D" w:rsidRPr="003F639E" w:rsidRDefault="006A796D" w:rsidP="006A796D">
      <w:pPr>
        <w:pStyle w:val="MMTopic2"/>
        <w:rPr>
          <w:lang w:val="pt-BR"/>
        </w:rPr>
      </w:pPr>
      <w:bookmarkStart w:id="24" w:name="_Toc342586723"/>
      <w:r w:rsidRPr="003F639E">
        <w:rPr>
          <w:lang w:val="pt-BR"/>
        </w:rPr>
        <w:t>Fluxo Padrão</w:t>
      </w:r>
      <w:r w:rsidR="00596CB7">
        <w:rPr>
          <w:lang w:val="pt-BR"/>
        </w:rPr>
        <w:t xml:space="preserve"> –</w:t>
      </w:r>
      <w:r>
        <w:rPr>
          <w:lang w:val="pt-BR"/>
        </w:rPr>
        <w:t xml:space="preserve"> </w:t>
      </w:r>
      <w:proofErr w:type="spellStart"/>
      <w:r>
        <w:rPr>
          <w:lang w:val="pt-BR"/>
        </w:rPr>
        <w:t>wf_atualiza_ods_to_consolid_horista</w:t>
      </w:r>
      <w:bookmarkEnd w:id="24"/>
      <w:proofErr w:type="spellEnd"/>
    </w:p>
    <w:p w:rsidR="006A796D" w:rsidRPr="00027F92" w:rsidRDefault="006A796D" w:rsidP="006A796D">
      <w:pPr>
        <w:spacing w:before="100" w:beforeAutospacing="1" w:after="100" w:afterAutospacing="1"/>
        <w:ind w:left="180"/>
        <w:jc w:val="both"/>
        <w:rPr>
          <w:rFonts w:asciiTheme="minorHAnsi" w:hAnsiTheme="minorHAnsi" w:cstheme="minorHAnsi"/>
          <w:color w:val="000000"/>
        </w:rPr>
      </w:pPr>
      <w:r w:rsidRPr="00027F92">
        <w:rPr>
          <w:rFonts w:asciiTheme="minorHAnsi" w:hAnsiTheme="minorHAnsi" w:cstheme="minorHAnsi"/>
          <w:color w:val="000000"/>
        </w:rPr>
        <w:t xml:space="preserve">O workflow </w:t>
      </w:r>
      <w:proofErr w:type="spellStart"/>
      <w:r w:rsidRPr="00027F92">
        <w:rPr>
          <w:rFonts w:asciiTheme="minorHAnsi" w:hAnsiTheme="minorHAnsi" w:cstheme="minorHAnsi"/>
          <w:color w:val="000000"/>
        </w:rPr>
        <w:t>wf_</w:t>
      </w:r>
      <w:r w:rsidR="00455167">
        <w:rPr>
          <w:rFonts w:asciiTheme="minorHAnsi" w:hAnsiTheme="minorHAnsi" w:cstheme="minorHAnsi"/>
          <w:color w:val="000000"/>
        </w:rPr>
        <w:t>atualiza</w:t>
      </w:r>
      <w:r w:rsidRPr="00027F92">
        <w:rPr>
          <w:rFonts w:asciiTheme="minorHAnsi" w:hAnsiTheme="minorHAnsi" w:cstheme="minorHAnsi"/>
          <w:color w:val="000000"/>
        </w:rPr>
        <w:t>_ods_to_consolid_horista</w:t>
      </w:r>
      <w:proofErr w:type="spellEnd"/>
      <w:r w:rsidRPr="00027F92">
        <w:rPr>
          <w:rFonts w:asciiTheme="minorHAnsi" w:hAnsiTheme="minorHAnsi" w:cstheme="minorHAnsi"/>
          <w:color w:val="000000"/>
        </w:rPr>
        <w:t xml:space="preserve"> tem como objetivo realizar a leitura dos dados oriundos das ODS elementares, por assuntos, e fazer a carga destas informações na tabela REMUNERACAO_DOCENTE. </w:t>
      </w:r>
    </w:p>
    <w:p w:rsidR="006A796D" w:rsidRPr="00027F92" w:rsidRDefault="006A796D" w:rsidP="006A796D">
      <w:pPr>
        <w:spacing w:before="100" w:beforeAutospacing="1" w:after="100" w:afterAutospacing="1"/>
        <w:ind w:left="180"/>
        <w:jc w:val="both"/>
        <w:rPr>
          <w:rFonts w:asciiTheme="minorHAnsi" w:hAnsiTheme="minorHAnsi" w:cstheme="minorHAnsi"/>
          <w:color w:val="000000"/>
        </w:rPr>
      </w:pPr>
      <w:r w:rsidRPr="00027F92">
        <w:rPr>
          <w:rFonts w:asciiTheme="minorHAnsi" w:hAnsiTheme="minorHAnsi" w:cstheme="minorHAnsi"/>
          <w:color w:val="000000"/>
        </w:rPr>
        <w:t>Esta carga diária é feita através do delta, realizado pelo controle de vigência de novos registros nas ODS.</w:t>
      </w:r>
    </w:p>
    <w:p w:rsidR="006A796D" w:rsidRPr="003F639E" w:rsidRDefault="006A796D" w:rsidP="006A796D">
      <w:pPr>
        <w:spacing w:before="100" w:beforeAutospacing="1" w:after="100" w:afterAutospacing="1"/>
        <w:ind w:left="180"/>
      </w:pPr>
      <w:r w:rsidRPr="002354F8">
        <w:object w:dxaOrig="6013" w:dyaOrig="11246">
          <v:shape id="_x0000_i1040" type="#_x0000_t75" style="width:241.5pt;height:450.75pt" o:ole="">
            <v:imagedata r:id="rId76" o:title=""/>
          </v:shape>
          <o:OLEObject Type="Embed" ProgID="Visio.Drawing.11" ShapeID="_x0000_i1040" DrawAspect="Content" ObjectID="_1417441502" r:id="rId77"/>
        </w:object>
      </w:r>
    </w:p>
    <w:p w:rsidR="006A796D" w:rsidRDefault="006A796D" w:rsidP="006A796D">
      <w:pPr>
        <w:spacing w:before="100" w:beforeAutospacing="1" w:after="100" w:afterAutospacing="1"/>
        <w:ind w:left="180"/>
      </w:pPr>
      <w:r w:rsidRPr="003F639E">
        <w:t xml:space="preserve"> </w:t>
      </w:r>
    </w:p>
    <w:p w:rsidR="00455167" w:rsidRDefault="00455167" w:rsidP="006A796D">
      <w:pPr>
        <w:spacing w:before="100" w:beforeAutospacing="1" w:after="100" w:afterAutospacing="1"/>
        <w:ind w:left="180"/>
      </w:pPr>
    </w:p>
    <w:p w:rsidR="00455167" w:rsidRDefault="00455167">
      <w:pPr>
        <w:widowControl/>
        <w:spacing w:before="0" w:after="0" w:line="240" w:lineRule="auto"/>
      </w:pPr>
      <w:r>
        <w:br w:type="page"/>
      </w:r>
    </w:p>
    <w:tbl>
      <w:tblPr>
        <w:tblW w:w="8759" w:type="dxa"/>
        <w:jc w:val="right"/>
        <w:tblInd w:w="-821"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269"/>
        <w:gridCol w:w="1984"/>
        <w:gridCol w:w="1276"/>
        <w:gridCol w:w="3230"/>
      </w:tblGrid>
      <w:tr w:rsidR="006A796D" w:rsidRPr="003F639E" w:rsidTr="00BB39DD">
        <w:trPr>
          <w:trHeight w:val="652"/>
          <w:jc w:val="right"/>
        </w:trPr>
        <w:tc>
          <w:tcPr>
            <w:tcW w:w="2269" w:type="dxa"/>
            <w:shd w:val="clear" w:color="auto" w:fill="333399"/>
          </w:tcPr>
          <w:p w:rsidR="006A796D" w:rsidRPr="003F639E" w:rsidRDefault="006A796D" w:rsidP="00495B2E">
            <w:pPr>
              <w:spacing w:before="56" w:after="113"/>
              <w:ind w:left="180"/>
              <w:jc w:val="center"/>
            </w:pPr>
            <w:r w:rsidRPr="003F639E">
              <w:rPr>
                <w:rFonts w:ascii="Calibri" w:hAnsi="Calibri" w:cs="Calibri"/>
                <w:b/>
                <w:bCs/>
                <w:color w:val="FFFFFF"/>
              </w:rPr>
              <w:lastRenderedPageBreak/>
              <w:t>Fluxo Padrão</w:t>
            </w:r>
          </w:p>
        </w:tc>
        <w:tc>
          <w:tcPr>
            <w:tcW w:w="1984" w:type="dxa"/>
            <w:shd w:val="clear" w:color="auto" w:fill="333399"/>
          </w:tcPr>
          <w:p w:rsidR="006A796D" w:rsidRPr="003F639E" w:rsidRDefault="006A796D" w:rsidP="00495B2E">
            <w:pPr>
              <w:spacing w:before="56" w:after="113"/>
              <w:jc w:val="center"/>
            </w:pPr>
            <w:r w:rsidRPr="003F639E">
              <w:rPr>
                <w:rFonts w:ascii="Calibri" w:hAnsi="Calibri" w:cs="Calibri"/>
                <w:b/>
                <w:bCs/>
                <w:color w:val="FFFFFF"/>
              </w:rPr>
              <w:t>Tipo de Carga</w:t>
            </w:r>
          </w:p>
        </w:tc>
        <w:tc>
          <w:tcPr>
            <w:tcW w:w="1276" w:type="dxa"/>
            <w:shd w:val="clear" w:color="auto" w:fill="333399"/>
          </w:tcPr>
          <w:p w:rsidR="006A796D" w:rsidRPr="003F639E" w:rsidRDefault="006A796D" w:rsidP="00495B2E">
            <w:pPr>
              <w:spacing w:before="56" w:after="113"/>
              <w:ind w:left="180"/>
              <w:jc w:val="center"/>
            </w:pPr>
            <w:r w:rsidRPr="003F639E">
              <w:rPr>
                <w:rFonts w:ascii="Calibri" w:hAnsi="Calibri" w:cs="Calibri"/>
                <w:b/>
                <w:bCs/>
                <w:color w:val="FFFFFF"/>
              </w:rPr>
              <w:t>Segmentos Simultâneos</w:t>
            </w:r>
          </w:p>
        </w:tc>
        <w:tc>
          <w:tcPr>
            <w:tcW w:w="3230" w:type="dxa"/>
            <w:shd w:val="clear" w:color="auto" w:fill="333399"/>
          </w:tcPr>
          <w:p w:rsidR="006A796D" w:rsidRPr="003F639E" w:rsidRDefault="006A796D" w:rsidP="00495B2E">
            <w:pPr>
              <w:spacing w:before="56" w:after="113"/>
              <w:ind w:left="180"/>
              <w:jc w:val="center"/>
            </w:pPr>
            <w:r w:rsidRPr="003F639E">
              <w:rPr>
                <w:rFonts w:ascii="Calibri" w:hAnsi="Calibri" w:cs="Calibri"/>
                <w:b/>
                <w:bCs/>
                <w:color w:val="FFFFFF"/>
              </w:rPr>
              <w:t>Descrição das atividades</w:t>
            </w:r>
          </w:p>
        </w:tc>
      </w:tr>
      <w:tr w:rsidR="006A796D" w:rsidRPr="00D65D35" w:rsidTr="00BB39DD">
        <w:trPr>
          <w:trHeight w:val="1098"/>
          <w:jc w:val="right"/>
        </w:trPr>
        <w:tc>
          <w:tcPr>
            <w:tcW w:w="2269" w:type="dxa"/>
            <w:shd w:val="clear" w:color="auto" w:fill="B8CCE4" w:themeFill="accent1" w:themeFillTint="66"/>
          </w:tcPr>
          <w:p w:rsidR="006A796D" w:rsidRPr="00684066" w:rsidRDefault="006A796D" w:rsidP="00495B2E">
            <w:pPr>
              <w:widowControl/>
              <w:autoSpaceDE w:val="0"/>
              <w:autoSpaceDN w:val="0"/>
              <w:adjustRightInd w:val="0"/>
              <w:spacing w:before="0" w:after="0" w:line="288" w:lineRule="auto"/>
              <w:jc w:val="center"/>
              <w:rPr>
                <w:rFonts w:ascii="Calibri" w:hAnsi="Calibri" w:cs="Calibri"/>
                <w:color w:val="000000"/>
              </w:rPr>
            </w:pPr>
            <w:proofErr w:type="spellStart"/>
            <w:r w:rsidRPr="00684066">
              <w:rPr>
                <w:rFonts w:ascii="Calibri" w:hAnsi="Calibri" w:cs="Calibri"/>
                <w:color w:val="000000"/>
              </w:rPr>
              <w:t>s_</w:t>
            </w:r>
            <w:r>
              <w:rPr>
                <w:rFonts w:ascii="Calibri" w:hAnsi="Calibri" w:cs="Calibri"/>
                <w:color w:val="000000"/>
              </w:rPr>
              <w:t>atualiza</w:t>
            </w:r>
            <w:r w:rsidRPr="00684066">
              <w:rPr>
                <w:rFonts w:ascii="Calibri" w:hAnsi="Calibri" w:cs="Calibri"/>
                <w:color w:val="000000"/>
              </w:rPr>
              <w:t>_alocacao_</w:t>
            </w:r>
            <w:r>
              <w:rPr>
                <w:rFonts w:ascii="Calibri" w:hAnsi="Calibri" w:cs="Calibri"/>
                <w:color w:val="000000"/>
              </w:rPr>
              <w:t>remunecacao_docente</w:t>
            </w:r>
            <w:proofErr w:type="spellEnd"/>
          </w:p>
        </w:tc>
        <w:tc>
          <w:tcPr>
            <w:tcW w:w="1984" w:type="dxa"/>
            <w:shd w:val="clear" w:color="auto" w:fill="B8CCE4" w:themeFill="accent1" w:themeFillTint="66"/>
          </w:tcPr>
          <w:p w:rsidR="006A796D" w:rsidRPr="00684066" w:rsidRDefault="006A796D" w:rsidP="00942610">
            <w:pPr>
              <w:spacing w:before="56" w:after="113"/>
              <w:ind w:left="180"/>
              <w:jc w:val="center"/>
              <w:rPr>
                <w:rFonts w:ascii="Calibri" w:hAnsi="Calibri" w:cs="Calibri"/>
                <w:color w:val="000000"/>
              </w:rPr>
            </w:pPr>
            <w:r>
              <w:rPr>
                <w:rFonts w:ascii="Calibri" w:hAnsi="Calibri" w:cs="Calibri"/>
                <w:color w:val="000000"/>
              </w:rPr>
              <w:t xml:space="preserve">Delta – Campo </w:t>
            </w:r>
            <w:r w:rsidR="00942610">
              <w:rPr>
                <w:rFonts w:ascii="Calibri" w:hAnsi="Calibri" w:cs="Calibri"/>
                <w:color w:val="000000"/>
              </w:rPr>
              <w:t>IND_APTO_PAGAMENTO</w:t>
            </w:r>
          </w:p>
        </w:tc>
        <w:tc>
          <w:tcPr>
            <w:tcW w:w="1276" w:type="dxa"/>
            <w:shd w:val="clear" w:color="auto" w:fill="B8CCE4" w:themeFill="accent1" w:themeFillTint="66"/>
          </w:tcPr>
          <w:p w:rsidR="006A796D" w:rsidRPr="00684066" w:rsidRDefault="006A796D" w:rsidP="00495B2E">
            <w:pPr>
              <w:spacing w:before="56" w:after="113"/>
              <w:ind w:left="180"/>
              <w:jc w:val="center"/>
              <w:rPr>
                <w:rFonts w:ascii="Calibri" w:hAnsi="Calibri" w:cs="Calibri"/>
                <w:color w:val="000000"/>
              </w:rPr>
            </w:pPr>
            <w:r>
              <w:rPr>
                <w:rFonts w:ascii="Calibri" w:hAnsi="Calibri" w:cs="Calibri"/>
                <w:color w:val="000000"/>
              </w:rPr>
              <w:t>S</w:t>
            </w:r>
          </w:p>
        </w:tc>
        <w:tc>
          <w:tcPr>
            <w:tcW w:w="3230" w:type="dxa"/>
            <w:shd w:val="clear" w:color="auto" w:fill="B8CCE4" w:themeFill="accent1" w:themeFillTint="66"/>
          </w:tcPr>
          <w:p w:rsidR="006A796D" w:rsidRPr="00684066" w:rsidRDefault="006A796D" w:rsidP="00495B2E">
            <w:pPr>
              <w:spacing w:before="56" w:after="113"/>
              <w:ind w:left="180"/>
              <w:rPr>
                <w:rFonts w:ascii="Calibri" w:hAnsi="Calibri" w:cs="Calibri"/>
                <w:color w:val="000000"/>
              </w:rPr>
            </w:pPr>
            <w:r>
              <w:rPr>
                <w:rFonts w:ascii="Calibri" w:hAnsi="Calibri" w:cs="Calibri"/>
                <w:color w:val="000000"/>
              </w:rPr>
              <w:t xml:space="preserve">Extração da tabela </w:t>
            </w:r>
            <w:r w:rsidRPr="00343FB4">
              <w:rPr>
                <w:rFonts w:ascii="Calibri" w:hAnsi="Calibri" w:cs="Calibri"/>
                <w:color w:val="000000"/>
              </w:rPr>
              <w:t>REMUNERACAO_DOCENTE</w:t>
            </w:r>
            <w:r w:rsidRPr="003F639E">
              <w:rPr>
                <w:rFonts w:ascii="Calibri" w:hAnsi="Calibri" w:cs="Calibri"/>
                <w:color w:val="000000"/>
              </w:rPr>
              <w:t xml:space="preserve">; </w:t>
            </w:r>
            <w:r>
              <w:rPr>
                <w:rFonts w:ascii="Calibri" w:hAnsi="Calibri" w:cs="Calibri"/>
                <w:color w:val="000000"/>
              </w:rPr>
              <w:t xml:space="preserve">Atualização de dados de alocações na tabela </w:t>
            </w:r>
            <w:r w:rsidRPr="00343FB4">
              <w:rPr>
                <w:rFonts w:ascii="Calibri" w:hAnsi="Calibri" w:cs="Calibri"/>
                <w:color w:val="000000"/>
              </w:rPr>
              <w:t>REMUNERACAO_DOCENTE</w:t>
            </w:r>
            <w:r>
              <w:rPr>
                <w:rFonts w:ascii="Calibri" w:hAnsi="Calibri" w:cs="Calibri"/>
                <w:color w:val="000000"/>
              </w:rPr>
              <w:t>.</w:t>
            </w:r>
          </w:p>
        </w:tc>
      </w:tr>
      <w:tr w:rsidR="006A796D" w:rsidRPr="00D65D35" w:rsidTr="00BB39DD">
        <w:trPr>
          <w:trHeight w:val="300"/>
          <w:jc w:val="right"/>
        </w:trPr>
        <w:tc>
          <w:tcPr>
            <w:tcW w:w="2269" w:type="dxa"/>
          </w:tcPr>
          <w:p w:rsidR="006A796D" w:rsidRPr="00684066" w:rsidRDefault="006A796D" w:rsidP="00495B2E">
            <w:pPr>
              <w:widowControl/>
              <w:autoSpaceDE w:val="0"/>
              <w:autoSpaceDN w:val="0"/>
              <w:adjustRightInd w:val="0"/>
              <w:spacing w:before="0" w:after="0" w:line="288" w:lineRule="auto"/>
              <w:jc w:val="center"/>
              <w:rPr>
                <w:rFonts w:ascii="Calibri" w:hAnsi="Calibri" w:cs="Calibri"/>
                <w:color w:val="000000"/>
              </w:rPr>
            </w:pPr>
            <w:proofErr w:type="spellStart"/>
            <w:r w:rsidRPr="00684066">
              <w:rPr>
                <w:rFonts w:ascii="Calibri" w:hAnsi="Calibri" w:cs="Calibri"/>
                <w:color w:val="000000"/>
              </w:rPr>
              <w:t>s_</w:t>
            </w:r>
            <w:r>
              <w:rPr>
                <w:rFonts w:ascii="Calibri" w:hAnsi="Calibri" w:cs="Calibri"/>
                <w:color w:val="000000"/>
              </w:rPr>
              <w:t>atualiza</w:t>
            </w:r>
            <w:r w:rsidRPr="00684066">
              <w:rPr>
                <w:rFonts w:ascii="Calibri" w:hAnsi="Calibri" w:cs="Calibri"/>
                <w:color w:val="000000"/>
              </w:rPr>
              <w:t>_faltas_</w:t>
            </w:r>
            <w:r>
              <w:rPr>
                <w:rFonts w:ascii="Calibri" w:hAnsi="Calibri" w:cs="Calibri"/>
                <w:color w:val="000000"/>
              </w:rPr>
              <w:t>remunecacao_docente</w:t>
            </w:r>
            <w:proofErr w:type="spellEnd"/>
          </w:p>
        </w:tc>
        <w:tc>
          <w:tcPr>
            <w:tcW w:w="1984" w:type="dxa"/>
          </w:tcPr>
          <w:p w:rsidR="006A796D" w:rsidRPr="003F639E" w:rsidRDefault="006A796D" w:rsidP="00495B2E">
            <w:pPr>
              <w:tabs>
                <w:tab w:val="left" w:pos="435"/>
                <w:tab w:val="left" w:pos="2100"/>
                <w:tab w:val="right" w:pos="2208"/>
              </w:tabs>
              <w:spacing w:before="56" w:after="113"/>
              <w:ind w:left="180"/>
              <w:jc w:val="center"/>
            </w:pPr>
            <w:r>
              <w:rPr>
                <w:rFonts w:ascii="Calibri" w:hAnsi="Calibri" w:cs="Calibri"/>
                <w:color w:val="000000"/>
              </w:rPr>
              <w:t xml:space="preserve">Delta – Campo </w:t>
            </w:r>
            <w:r w:rsidR="00942610">
              <w:rPr>
                <w:rFonts w:ascii="Calibri" w:hAnsi="Calibri" w:cs="Calibri"/>
                <w:color w:val="000000"/>
              </w:rPr>
              <w:t>IND_APTO_PAGAMENTO</w:t>
            </w:r>
          </w:p>
        </w:tc>
        <w:tc>
          <w:tcPr>
            <w:tcW w:w="1276" w:type="dxa"/>
          </w:tcPr>
          <w:p w:rsidR="006A796D" w:rsidRPr="003F639E" w:rsidRDefault="006A796D" w:rsidP="00495B2E">
            <w:pPr>
              <w:spacing w:before="56" w:after="113"/>
              <w:ind w:left="180"/>
              <w:jc w:val="center"/>
            </w:pPr>
            <w:r w:rsidRPr="000E5EBC">
              <w:rPr>
                <w:rFonts w:ascii="Calibri" w:hAnsi="Calibri" w:cs="Calibri"/>
                <w:color w:val="000000"/>
              </w:rPr>
              <w:t>S</w:t>
            </w:r>
          </w:p>
        </w:tc>
        <w:tc>
          <w:tcPr>
            <w:tcW w:w="3230" w:type="dxa"/>
          </w:tcPr>
          <w:p w:rsidR="006A796D" w:rsidRPr="003F639E" w:rsidRDefault="006A796D" w:rsidP="00495B2E">
            <w:pPr>
              <w:spacing w:before="56" w:after="113"/>
              <w:ind w:left="180"/>
            </w:pPr>
            <w:r>
              <w:rPr>
                <w:rFonts w:ascii="Calibri" w:hAnsi="Calibri" w:cs="Calibri"/>
                <w:color w:val="000000"/>
              </w:rPr>
              <w:t xml:space="preserve">Extração da tabela </w:t>
            </w:r>
            <w:r w:rsidRPr="00343FB4">
              <w:rPr>
                <w:rFonts w:ascii="Calibri" w:hAnsi="Calibri" w:cs="Calibri"/>
                <w:color w:val="000000"/>
              </w:rPr>
              <w:t>REMUNERACAO_DOCENTE</w:t>
            </w:r>
            <w:r w:rsidRPr="003F639E">
              <w:rPr>
                <w:rFonts w:ascii="Calibri" w:hAnsi="Calibri" w:cs="Calibri"/>
                <w:color w:val="000000"/>
              </w:rPr>
              <w:t xml:space="preserve">; </w:t>
            </w:r>
            <w:r>
              <w:rPr>
                <w:rFonts w:ascii="Calibri" w:hAnsi="Calibri" w:cs="Calibri"/>
                <w:color w:val="000000"/>
              </w:rPr>
              <w:t xml:space="preserve">Atualização de dados de alocações na tabela </w:t>
            </w:r>
            <w:r w:rsidRPr="00343FB4">
              <w:rPr>
                <w:rFonts w:ascii="Calibri" w:hAnsi="Calibri" w:cs="Calibri"/>
                <w:color w:val="000000"/>
              </w:rPr>
              <w:t>REMUNERACAO_DOCENTE</w:t>
            </w:r>
            <w:r>
              <w:rPr>
                <w:rFonts w:ascii="Calibri" w:hAnsi="Calibri" w:cs="Calibri"/>
                <w:color w:val="000000"/>
              </w:rPr>
              <w:t>.</w:t>
            </w:r>
          </w:p>
        </w:tc>
      </w:tr>
      <w:tr w:rsidR="006A796D" w:rsidRPr="00D65D35" w:rsidTr="00BB39DD">
        <w:trPr>
          <w:trHeight w:val="300"/>
          <w:jc w:val="right"/>
        </w:trPr>
        <w:tc>
          <w:tcPr>
            <w:tcW w:w="2269" w:type="dxa"/>
            <w:shd w:val="clear" w:color="auto" w:fill="B8CCE4" w:themeFill="accent1" w:themeFillTint="66"/>
          </w:tcPr>
          <w:p w:rsidR="006A796D" w:rsidRPr="00684066" w:rsidRDefault="006A796D" w:rsidP="00495B2E">
            <w:pPr>
              <w:widowControl/>
              <w:autoSpaceDE w:val="0"/>
              <w:autoSpaceDN w:val="0"/>
              <w:adjustRightInd w:val="0"/>
              <w:spacing w:before="0" w:after="0" w:line="288" w:lineRule="auto"/>
              <w:jc w:val="center"/>
              <w:rPr>
                <w:rFonts w:ascii="Calibri" w:hAnsi="Calibri" w:cs="Calibri"/>
                <w:color w:val="000000"/>
              </w:rPr>
            </w:pPr>
            <w:proofErr w:type="spellStart"/>
            <w:r w:rsidRPr="00684066">
              <w:rPr>
                <w:rFonts w:ascii="Calibri" w:hAnsi="Calibri" w:cs="Calibri"/>
                <w:color w:val="000000"/>
              </w:rPr>
              <w:t>s_</w:t>
            </w:r>
            <w:r>
              <w:rPr>
                <w:rFonts w:ascii="Calibri" w:hAnsi="Calibri" w:cs="Calibri"/>
                <w:color w:val="000000"/>
              </w:rPr>
              <w:t>atualiza</w:t>
            </w:r>
            <w:r w:rsidRPr="00684066">
              <w:rPr>
                <w:rFonts w:ascii="Calibri" w:hAnsi="Calibri" w:cs="Calibri"/>
                <w:color w:val="000000"/>
              </w:rPr>
              <w:t>_extensao_</w:t>
            </w:r>
            <w:r>
              <w:rPr>
                <w:rFonts w:ascii="Calibri" w:hAnsi="Calibri" w:cs="Calibri"/>
                <w:color w:val="000000"/>
              </w:rPr>
              <w:t>remunecacao_docente</w:t>
            </w:r>
            <w:proofErr w:type="spellEnd"/>
          </w:p>
        </w:tc>
        <w:tc>
          <w:tcPr>
            <w:tcW w:w="1984" w:type="dxa"/>
            <w:shd w:val="clear" w:color="auto" w:fill="B8CCE4" w:themeFill="accent1" w:themeFillTint="66"/>
          </w:tcPr>
          <w:p w:rsidR="006A796D" w:rsidRPr="003F639E" w:rsidRDefault="006A796D" w:rsidP="00495B2E">
            <w:pPr>
              <w:spacing w:before="56" w:after="113"/>
              <w:ind w:left="180"/>
              <w:jc w:val="center"/>
            </w:pPr>
            <w:r>
              <w:rPr>
                <w:rFonts w:ascii="Calibri" w:hAnsi="Calibri" w:cs="Calibri"/>
                <w:color w:val="000000"/>
              </w:rPr>
              <w:t xml:space="preserve">Delta – Campo </w:t>
            </w:r>
            <w:r w:rsidR="00942610">
              <w:rPr>
                <w:rFonts w:ascii="Calibri" w:hAnsi="Calibri" w:cs="Calibri"/>
                <w:color w:val="000000"/>
              </w:rPr>
              <w:t>IND_APTO_PAGAMENTO</w:t>
            </w:r>
          </w:p>
        </w:tc>
        <w:tc>
          <w:tcPr>
            <w:tcW w:w="1276" w:type="dxa"/>
            <w:shd w:val="clear" w:color="auto" w:fill="B8CCE4" w:themeFill="accent1" w:themeFillTint="66"/>
          </w:tcPr>
          <w:p w:rsidR="006A796D" w:rsidRPr="003F639E" w:rsidRDefault="006A796D" w:rsidP="00495B2E">
            <w:pPr>
              <w:spacing w:before="56" w:after="113"/>
              <w:ind w:left="180"/>
              <w:jc w:val="center"/>
            </w:pPr>
            <w:r>
              <w:rPr>
                <w:rFonts w:ascii="Calibri" w:hAnsi="Calibri" w:cs="Calibri"/>
                <w:color w:val="000000"/>
              </w:rPr>
              <w:t>S</w:t>
            </w:r>
          </w:p>
        </w:tc>
        <w:tc>
          <w:tcPr>
            <w:tcW w:w="3230" w:type="dxa"/>
            <w:shd w:val="clear" w:color="auto" w:fill="B8CCE4" w:themeFill="accent1" w:themeFillTint="66"/>
          </w:tcPr>
          <w:p w:rsidR="006A796D" w:rsidRPr="003F639E" w:rsidRDefault="006A796D" w:rsidP="00495B2E">
            <w:pPr>
              <w:spacing w:before="56" w:after="113"/>
              <w:ind w:left="180"/>
            </w:pPr>
            <w:r>
              <w:rPr>
                <w:rFonts w:ascii="Calibri" w:hAnsi="Calibri" w:cs="Calibri"/>
                <w:color w:val="000000"/>
              </w:rPr>
              <w:t xml:space="preserve">Extração da tabela </w:t>
            </w:r>
            <w:r w:rsidRPr="00343FB4">
              <w:rPr>
                <w:rFonts w:ascii="Calibri" w:hAnsi="Calibri" w:cs="Calibri"/>
                <w:color w:val="000000"/>
              </w:rPr>
              <w:t>REMUNERACAO_DOCENTE</w:t>
            </w:r>
            <w:r w:rsidRPr="003F639E">
              <w:rPr>
                <w:rFonts w:ascii="Calibri" w:hAnsi="Calibri" w:cs="Calibri"/>
                <w:color w:val="000000"/>
              </w:rPr>
              <w:t xml:space="preserve">; </w:t>
            </w:r>
            <w:r>
              <w:rPr>
                <w:rFonts w:ascii="Calibri" w:hAnsi="Calibri" w:cs="Calibri"/>
                <w:color w:val="000000"/>
              </w:rPr>
              <w:t xml:space="preserve">Atualização de dados de alocações na tabela </w:t>
            </w:r>
            <w:r w:rsidRPr="00343FB4">
              <w:rPr>
                <w:rFonts w:ascii="Calibri" w:hAnsi="Calibri" w:cs="Calibri"/>
                <w:color w:val="000000"/>
              </w:rPr>
              <w:t>REMUNERACAO_DOCENTE</w:t>
            </w:r>
            <w:r>
              <w:rPr>
                <w:rFonts w:ascii="Calibri" w:hAnsi="Calibri" w:cs="Calibri"/>
                <w:color w:val="000000"/>
              </w:rPr>
              <w:t>.</w:t>
            </w:r>
          </w:p>
        </w:tc>
      </w:tr>
      <w:tr w:rsidR="006A796D" w:rsidRPr="00D65D35" w:rsidTr="00BB39DD">
        <w:trPr>
          <w:trHeight w:val="300"/>
          <w:jc w:val="right"/>
        </w:trPr>
        <w:tc>
          <w:tcPr>
            <w:tcW w:w="2269" w:type="dxa"/>
          </w:tcPr>
          <w:p w:rsidR="006A796D" w:rsidRPr="00684066" w:rsidRDefault="006A796D" w:rsidP="00495B2E">
            <w:pPr>
              <w:widowControl/>
              <w:autoSpaceDE w:val="0"/>
              <w:autoSpaceDN w:val="0"/>
              <w:adjustRightInd w:val="0"/>
              <w:spacing w:before="0" w:after="0" w:line="288" w:lineRule="auto"/>
              <w:jc w:val="center"/>
              <w:rPr>
                <w:rFonts w:ascii="Calibri" w:hAnsi="Calibri" w:cs="Calibri"/>
                <w:color w:val="000000"/>
              </w:rPr>
            </w:pPr>
            <w:proofErr w:type="spellStart"/>
            <w:r>
              <w:rPr>
                <w:rFonts w:ascii="Calibri" w:hAnsi="Calibri" w:cs="Calibri"/>
                <w:color w:val="000000"/>
              </w:rPr>
              <w:t>s_atualiza</w:t>
            </w:r>
            <w:r w:rsidRPr="00684066">
              <w:rPr>
                <w:rFonts w:ascii="Calibri" w:hAnsi="Calibri" w:cs="Calibri"/>
                <w:color w:val="000000"/>
              </w:rPr>
              <w:t>_especializacao_</w:t>
            </w:r>
            <w:r>
              <w:rPr>
                <w:rFonts w:ascii="Calibri" w:hAnsi="Calibri" w:cs="Calibri"/>
                <w:color w:val="000000"/>
              </w:rPr>
              <w:t>remunecacao_docente</w:t>
            </w:r>
            <w:proofErr w:type="spellEnd"/>
          </w:p>
        </w:tc>
        <w:tc>
          <w:tcPr>
            <w:tcW w:w="1984" w:type="dxa"/>
          </w:tcPr>
          <w:p w:rsidR="006A796D" w:rsidRPr="001A02A2" w:rsidRDefault="006A796D" w:rsidP="00495B2E">
            <w:pPr>
              <w:jc w:val="center"/>
            </w:pPr>
            <w:r w:rsidRPr="00083A12">
              <w:rPr>
                <w:rFonts w:ascii="Calibri" w:hAnsi="Calibri" w:cs="Calibri"/>
                <w:color w:val="000000"/>
              </w:rPr>
              <w:t xml:space="preserve">Delta – Campo </w:t>
            </w:r>
            <w:r w:rsidR="00942610">
              <w:rPr>
                <w:rFonts w:ascii="Calibri" w:hAnsi="Calibri" w:cs="Calibri"/>
                <w:color w:val="000000"/>
              </w:rPr>
              <w:t>IND_APTO_PAGAMENTO</w:t>
            </w:r>
          </w:p>
        </w:tc>
        <w:tc>
          <w:tcPr>
            <w:tcW w:w="1276" w:type="dxa"/>
          </w:tcPr>
          <w:p w:rsidR="006A796D" w:rsidRPr="003F639E" w:rsidRDefault="006A796D" w:rsidP="00495B2E">
            <w:pPr>
              <w:spacing w:before="56" w:after="113"/>
              <w:ind w:left="180"/>
              <w:jc w:val="center"/>
            </w:pPr>
            <w:r>
              <w:rPr>
                <w:rFonts w:ascii="Calibri" w:hAnsi="Calibri" w:cs="Calibri"/>
                <w:color w:val="000000"/>
              </w:rPr>
              <w:t>S</w:t>
            </w:r>
          </w:p>
        </w:tc>
        <w:tc>
          <w:tcPr>
            <w:tcW w:w="3230" w:type="dxa"/>
          </w:tcPr>
          <w:p w:rsidR="006A796D" w:rsidRPr="003F639E" w:rsidRDefault="006A796D" w:rsidP="00495B2E">
            <w:pPr>
              <w:spacing w:before="56" w:after="113"/>
              <w:ind w:left="180"/>
            </w:pPr>
            <w:r>
              <w:rPr>
                <w:rFonts w:ascii="Calibri" w:hAnsi="Calibri" w:cs="Calibri"/>
                <w:color w:val="000000"/>
              </w:rPr>
              <w:t xml:space="preserve">Extração da tabela </w:t>
            </w:r>
            <w:r w:rsidRPr="00343FB4">
              <w:rPr>
                <w:rFonts w:ascii="Calibri" w:hAnsi="Calibri" w:cs="Calibri"/>
                <w:color w:val="000000"/>
              </w:rPr>
              <w:t>REMUNERACAO_DOCENTE</w:t>
            </w:r>
            <w:r w:rsidRPr="003F639E">
              <w:rPr>
                <w:rFonts w:ascii="Calibri" w:hAnsi="Calibri" w:cs="Calibri"/>
                <w:color w:val="000000"/>
              </w:rPr>
              <w:t xml:space="preserve">; </w:t>
            </w:r>
            <w:r>
              <w:rPr>
                <w:rFonts w:ascii="Calibri" w:hAnsi="Calibri" w:cs="Calibri"/>
                <w:color w:val="000000"/>
              </w:rPr>
              <w:t xml:space="preserve">Atualização de dados de alocações na tabela </w:t>
            </w:r>
            <w:r w:rsidRPr="00343FB4">
              <w:rPr>
                <w:rFonts w:ascii="Calibri" w:hAnsi="Calibri" w:cs="Calibri"/>
                <w:color w:val="000000"/>
              </w:rPr>
              <w:t>REMUNERACAO_DOCENTE</w:t>
            </w:r>
            <w:r>
              <w:rPr>
                <w:rFonts w:ascii="Calibri" w:hAnsi="Calibri" w:cs="Calibri"/>
                <w:color w:val="000000"/>
              </w:rPr>
              <w:t>.</w:t>
            </w:r>
          </w:p>
        </w:tc>
      </w:tr>
      <w:tr w:rsidR="006A796D" w:rsidRPr="00D65D35" w:rsidTr="00BB39DD">
        <w:trPr>
          <w:trHeight w:val="300"/>
          <w:jc w:val="right"/>
        </w:trPr>
        <w:tc>
          <w:tcPr>
            <w:tcW w:w="2269" w:type="dxa"/>
            <w:shd w:val="clear" w:color="auto" w:fill="B8CCE4" w:themeFill="accent1" w:themeFillTint="66"/>
          </w:tcPr>
          <w:p w:rsidR="006A796D" w:rsidRPr="00684066" w:rsidRDefault="006A796D" w:rsidP="00495B2E">
            <w:pPr>
              <w:widowControl/>
              <w:autoSpaceDE w:val="0"/>
              <w:autoSpaceDN w:val="0"/>
              <w:adjustRightInd w:val="0"/>
              <w:spacing w:before="0" w:after="0" w:line="288" w:lineRule="auto"/>
              <w:jc w:val="center"/>
              <w:rPr>
                <w:rFonts w:ascii="Calibri" w:hAnsi="Calibri" w:cs="Calibri"/>
                <w:color w:val="000000"/>
              </w:rPr>
            </w:pPr>
            <w:proofErr w:type="spellStart"/>
            <w:r w:rsidRPr="00684066">
              <w:rPr>
                <w:rFonts w:ascii="Calibri" w:hAnsi="Calibri" w:cs="Calibri"/>
                <w:color w:val="000000"/>
              </w:rPr>
              <w:t>s_</w:t>
            </w:r>
            <w:r>
              <w:rPr>
                <w:rFonts w:ascii="Calibri" w:hAnsi="Calibri" w:cs="Calibri"/>
                <w:color w:val="000000"/>
              </w:rPr>
              <w:t>atualiza</w:t>
            </w:r>
            <w:r w:rsidRPr="00684066">
              <w:rPr>
                <w:rFonts w:ascii="Calibri" w:hAnsi="Calibri" w:cs="Calibri"/>
                <w:color w:val="000000"/>
              </w:rPr>
              <w:t>_turma_online_</w:t>
            </w:r>
            <w:r>
              <w:rPr>
                <w:rFonts w:ascii="Calibri" w:hAnsi="Calibri" w:cs="Calibri"/>
                <w:color w:val="000000"/>
              </w:rPr>
              <w:t>remunecacao_docente</w:t>
            </w:r>
            <w:proofErr w:type="spellEnd"/>
          </w:p>
        </w:tc>
        <w:tc>
          <w:tcPr>
            <w:tcW w:w="1984" w:type="dxa"/>
            <w:shd w:val="clear" w:color="auto" w:fill="B8CCE4" w:themeFill="accent1" w:themeFillTint="66"/>
          </w:tcPr>
          <w:p w:rsidR="006A796D" w:rsidRPr="001A02A2" w:rsidRDefault="006A796D" w:rsidP="00495B2E">
            <w:pPr>
              <w:jc w:val="center"/>
            </w:pPr>
            <w:r w:rsidRPr="00083A12">
              <w:rPr>
                <w:rFonts w:ascii="Calibri" w:hAnsi="Calibri" w:cs="Calibri"/>
                <w:color w:val="000000"/>
              </w:rPr>
              <w:t xml:space="preserve">Delta – Campo </w:t>
            </w:r>
            <w:r w:rsidR="00942610">
              <w:rPr>
                <w:rFonts w:ascii="Calibri" w:hAnsi="Calibri" w:cs="Calibri"/>
                <w:color w:val="000000"/>
              </w:rPr>
              <w:t>IND_APTO_PAGAMENTO</w:t>
            </w:r>
          </w:p>
        </w:tc>
        <w:tc>
          <w:tcPr>
            <w:tcW w:w="1276" w:type="dxa"/>
            <w:shd w:val="clear" w:color="auto" w:fill="B8CCE4" w:themeFill="accent1" w:themeFillTint="66"/>
          </w:tcPr>
          <w:p w:rsidR="006A796D" w:rsidRPr="003F639E" w:rsidRDefault="006A796D" w:rsidP="00495B2E">
            <w:pPr>
              <w:spacing w:before="56" w:after="113"/>
              <w:ind w:left="180"/>
              <w:jc w:val="center"/>
            </w:pPr>
            <w:r>
              <w:rPr>
                <w:rFonts w:ascii="Calibri" w:hAnsi="Calibri" w:cs="Calibri"/>
                <w:color w:val="000000"/>
              </w:rPr>
              <w:t>S</w:t>
            </w:r>
          </w:p>
        </w:tc>
        <w:tc>
          <w:tcPr>
            <w:tcW w:w="3230" w:type="dxa"/>
            <w:shd w:val="clear" w:color="auto" w:fill="B8CCE4" w:themeFill="accent1" w:themeFillTint="66"/>
          </w:tcPr>
          <w:p w:rsidR="006A796D" w:rsidRPr="003F639E" w:rsidRDefault="006A796D" w:rsidP="00495B2E">
            <w:pPr>
              <w:spacing w:before="56" w:after="113"/>
              <w:ind w:left="180"/>
            </w:pPr>
            <w:r>
              <w:rPr>
                <w:rFonts w:ascii="Calibri" w:hAnsi="Calibri" w:cs="Calibri"/>
                <w:color w:val="000000"/>
              </w:rPr>
              <w:t xml:space="preserve">Extração da tabela </w:t>
            </w:r>
            <w:r w:rsidRPr="00343FB4">
              <w:rPr>
                <w:rFonts w:ascii="Calibri" w:hAnsi="Calibri" w:cs="Calibri"/>
                <w:color w:val="000000"/>
              </w:rPr>
              <w:t>REMUNERACAO_DOCENTE</w:t>
            </w:r>
            <w:r w:rsidRPr="003F639E">
              <w:rPr>
                <w:rFonts w:ascii="Calibri" w:hAnsi="Calibri" w:cs="Calibri"/>
                <w:color w:val="000000"/>
              </w:rPr>
              <w:t xml:space="preserve">; </w:t>
            </w:r>
            <w:r>
              <w:rPr>
                <w:rFonts w:ascii="Calibri" w:hAnsi="Calibri" w:cs="Calibri"/>
                <w:color w:val="000000"/>
              </w:rPr>
              <w:t xml:space="preserve">Atualização de dados de alocações na tabela </w:t>
            </w:r>
            <w:r w:rsidRPr="00343FB4">
              <w:rPr>
                <w:rFonts w:ascii="Calibri" w:hAnsi="Calibri" w:cs="Calibri"/>
                <w:color w:val="000000"/>
              </w:rPr>
              <w:t>REMUNERACAO_DOCENTE</w:t>
            </w:r>
            <w:r>
              <w:rPr>
                <w:rFonts w:ascii="Calibri" w:hAnsi="Calibri" w:cs="Calibri"/>
                <w:color w:val="000000"/>
              </w:rPr>
              <w:t>.</w:t>
            </w:r>
          </w:p>
        </w:tc>
      </w:tr>
      <w:tr w:rsidR="006A796D" w:rsidRPr="00D65D35" w:rsidTr="00BB39DD">
        <w:trPr>
          <w:trHeight w:val="300"/>
          <w:jc w:val="right"/>
        </w:trPr>
        <w:tc>
          <w:tcPr>
            <w:tcW w:w="2269" w:type="dxa"/>
          </w:tcPr>
          <w:p w:rsidR="006A796D" w:rsidRPr="00684066" w:rsidRDefault="006A796D" w:rsidP="00495B2E">
            <w:pPr>
              <w:widowControl/>
              <w:autoSpaceDE w:val="0"/>
              <w:autoSpaceDN w:val="0"/>
              <w:adjustRightInd w:val="0"/>
              <w:spacing w:before="0" w:after="0" w:line="288" w:lineRule="auto"/>
              <w:jc w:val="center"/>
              <w:rPr>
                <w:rFonts w:ascii="Calibri" w:hAnsi="Calibri" w:cs="Calibri"/>
                <w:color w:val="000000"/>
              </w:rPr>
            </w:pPr>
            <w:proofErr w:type="spellStart"/>
            <w:r w:rsidRPr="00684066">
              <w:rPr>
                <w:rFonts w:ascii="Calibri" w:hAnsi="Calibri" w:cs="Calibri"/>
                <w:color w:val="000000"/>
              </w:rPr>
              <w:t>s_</w:t>
            </w:r>
            <w:r>
              <w:rPr>
                <w:rFonts w:ascii="Calibri" w:hAnsi="Calibri" w:cs="Calibri"/>
                <w:color w:val="000000"/>
              </w:rPr>
              <w:t>atualiza</w:t>
            </w:r>
            <w:r w:rsidRPr="00684066">
              <w:rPr>
                <w:rFonts w:ascii="Calibri" w:hAnsi="Calibri" w:cs="Calibri"/>
                <w:color w:val="000000"/>
              </w:rPr>
              <w:t>_atuacao_variavel_</w:t>
            </w:r>
            <w:r>
              <w:rPr>
                <w:rFonts w:ascii="Calibri" w:hAnsi="Calibri" w:cs="Calibri"/>
                <w:color w:val="000000"/>
              </w:rPr>
              <w:t>remunecacao_docente</w:t>
            </w:r>
            <w:proofErr w:type="spellEnd"/>
          </w:p>
        </w:tc>
        <w:tc>
          <w:tcPr>
            <w:tcW w:w="1984" w:type="dxa"/>
          </w:tcPr>
          <w:p w:rsidR="006A796D" w:rsidRPr="001A02A2" w:rsidRDefault="006A796D" w:rsidP="00495B2E">
            <w:pPr>
              <w:jc w:val="center"/>
            </w:pPr>
            <w:r w:rsidRPr="00083A12">
              <w:rPr>
                <w:rFonts w:ascii="Calibri" w:hAnsi="Calibri" w:cs="Calibri"/>
                <w:color w:val="000000"/>
              </w:rPr>
              <w:t xml:space="preserve">Delta – Campo </w:t>
            </w:r>
            <w:r w:rsidR="00942610">
              <w:rPr>
                <w:rFonts w:ascii="Calibri" w:hAnsi="Calibri" w:cs="Calibri"/>
                <w:color w:val="000000"/>
              </w:rPr>
              <w:t>IND_APTO_PAGAMENTO</w:t>
            </w:r>
          </w:p>
        </w:tc>
        <w:tc>
          <w:tcPr>
            <w:tcW w:w="1276" w:type="dxa"/>
          </w:tcPr>
          <w:p w:rsidR="006A796D" w:rsidRPr="003F639E" w:rsidRDefault="006A796D" w:rsidP="00495B2E">
            <w:pPr>
              <w:spacing w:before="56" w:after="113"/>
              <w:ind w:left="180"/>
              <w:jc w:val="center"/>
            </w:pPr>
            <w:r>
              <w:rPr>
                <w:rFonts w:ascii="Calibri" w:hAnsi="Calibri" w:cs="Calibri"/>
                <w:color w:val="000000"/>
              </w:rPr>
              <w:t>S</w:t>
            </w:r>
          </w:p>
        </w:tc>
        <w:tc>
          <w:tcPr>
            <w:tcW w:w="3230" w:type="dxa"/>
          </w:tcPr>
          <w:p w:rsidR="006A796D" w:rsidRPr="003F639E" w:rsidRDefault="006A796D" w:rsidP="00495B2E">
            <w:pPr>
              <w:spacing w:before="56" w:after="113"/>
              <w:ind w:left="180"/>
            </w:pPr>
            <w:r>
              <w:rPr>
                <w:rFonts w:ascii="Calibri" w:hAnsi="Calibri" w:cs="Calibri"/>
                <w:color w:val="000000"/>
              </w:rPr>
              <w:t xml:space="preserve">Extração da tabela </w:t>
            </w:r>
            <w:r w:rsidRPr="00343FB4">
              <w:rPr>
                <w:rFonts w:ascii="Calibri" w:hAnsi="Calibri" w:cs="Calibri"/>
                <w:color w:val="000000"/>
              </w:rPr>
              <w:t>REMUNERACAO_DOCENTE</w:t>
            </w:r>
            <w:r w:rsidRPr="003F639E">
              <w:rPr>
                <w:rFonts w:ascii="Calibri" w:hAnsi="Calibri" w:cs="Calibri"/>
                <w:color w:val="000000"/>
              </w:rPr>
              <w:t xml:space="preserve">; </w:t>
            </w:r>
            <w:r>
              <w:rPr>
                <w:rFonts w:ascii="Calibri" w:hAnsi="Calibri" w:cs="Calibri"/>
                <w:color w:val="000000"/>
              </w:rPr>
              <w:t xml:space="preserve">Atualização de dados de alocações na tabela </w:t>
            </w:r>
            <w:r w:rsidRPr="00343FB4">
              <w:rPr>
                <w:rFonts w:ascii="Calibri" w:hAnsi="Calibri" w:cs="Calibri"/>
                <w:color w:val="000000"/>
              </w:rPr>
              <w:t>REMUNERACAO_DOCENTE</w:t>
            </w:r>
            <w:r>
              <w:rPr>
                <w:rFonts w:ascii="Calibri" w:hAnsi="Calibri" w:cs="Calibri"/>
                <w:color w:val="000000"/>
              </w:rPr>
              <w:t>.</w:t>
            </w:r>
          </w:p>
        </w:tc>
      </w:tr>
      <w:tr w:rsidR="006A796D" w:rsidRPr="00D65D35" w:rsidTr="00BB39DD">
        <w:trPr>
          <w:trHeight w:val="300"/>
          <w:jc w:val="right"/>
        </w:trPr>
        <w:tc>
          <w:tcPr>
            <w:tcW w:w="2269" w:type="dxa"/>
            <w:shd w:val="clear" w:color="auto" w:fill="B8CCE4" w:themeFill="accent1" w:themeFillTint="66"/>
          </w:tcPr>
          <w:p w:rsidR="006A796D" w:rsidRPr="00684066" w:rsidRDefault="006A796D" w:rsidP="00495B2E">
            <w:pPr>
              <w:widowControl/>
              <w:autoSpaceDE w:val="0"/>
              <w:autoSpaceDN w:val="0"/>
              <w:adjustRightInd w:val="0"/>
              <w:spacing w:before="0" w:after="0" w:line="288" w:lineRule="auto"/>
              <w:jc w:val="center"/>
              <w:rPr>
                <w:rFonts w:ascii="Calibri" w:hAnsi="Calibri" w:cs="Calibri"/>
                <w:color w:val="000000"/>
              </w:rPr>
            </w:pPr>
            <w:proofErr w:type="spellStart"/>
            <w:r w:rsidRPr="00684066">
              <w:rPr>
                <w:rFonts w:ascii="Calibri" w:hAnsi="Calibri" w:cs="Calibri"/>
                <w:color w:val="000000"/>
              </w:rPr>
              <w:t>s_</w:t>
            </w:r>
            <w:r>
              <w:rPr>
                <w:rFonts w:ascii="Calibri" w:hAnsi="Calibri" w:cs="Calibri"/>
                <w:color w:val="000000"/>
              </w:rPr>
              <w:t>atualiza</w:t>
            </w:r>
            <w:r w:rsidRPr="00684066">
              <w:rPr>
                <w:rFonts w:ascii="Calibri" w:hAnsi="Calibri" w:cs="Calibri"/>
                <w:color w:val="000000"/>
              </w:rPr>
              <w:t>_atuacao_fixa_</w:t>
            </w:r>
            <w:r>
              <w:rPr>
                <w:rFonts w:ascii="Calibri" w:hAnsi="Calibri" w:cs="Calibri"/>
                <w:color w:val="000000"/>
              </w:rPr>
              <w:t>remunecacao_docente</w:t>
            </w:r>
            <w:proofErr w:type="spellEnd"/>
          </w:p>
        </w:tc>
        <w:tc>
          <w:tcPr>
            <w:tcW w:w="1984" w:type="dxa"/>
            <w:shd w:val="clear" w:color="auto" w:fill="B8CCE4" w:themeFill="accent1" w:themeFillTint="66"/>
          </w:tcPr>
          <w:p w:rsidR="006A796D" w:rsidRPr="001A02A2" w:rsidRDefault="006A796D" w:rsidP="00495B2E">
            <w:pPr>
              <w:jc w:val="center"/>
            </w:pPr>
            <w:r w:rsidRPr="00083A12">
              <w:rPr>
                <w:rFonts w:ascii="Calibri" w:hAnsi="Calibri" w:cs="Calibri"/>
                <w:color w:val="000000"/>
              </w:rPr>
              <w:t xml:space="preserve">Delta – Campo </w:t>
            </w:r>
            <w:r w:rsidR="00942610">
              <w:rPr>
                <w:rFonts w:ascii="Calibri" w:hAnsi="Calibri" w:cs="Calibri"/>
                <w:color w:val="000000"/>
              </w:rPr>
              <w:t>IND_APTO_PAGAMENTO</w:t>
            </w:r>
          </w:p>
        </w:tc>
        <w:tc>
          <w:tcPr>
            <w:tcW w:w="1276" w:type="dxa"/>
            <w:shd w:val="clear" w:color="auto" w:fill="B8CCE4" w:themeFill="accent1" w:themeFillTint="66"/>
          </w:tcPr>
          <w:p w:rsidR="006A796D" w:rsidRPr="003F639E" w:rsidRDefault="006A796D" w:rsidP="00495B2E">
            <w:pPr>
              <w:spacing w:before="56" w:after="113"/>
              <w:ind w:left="180"/>
              <w:jc w:val="center"/>
            </w:pPr>
            <w:r>
              <w:rPr>
                <w:rFonts w:ascii="Calibri" w:hAnsi="Calibri" w:cs="Calibri"/>
                <w:color w:val="000000"/>
              </w:rPr>
              <w:t>S</w:t>
            </w:r>
          </w:p>
        </w:tc>
        <w:tc>
          <w:tcPr>
            <w:tcW w:w="3230" w:type="dxa"/>
            <w:shd w:val="clear" w:color="auto" w:fill="B8CCE4" w:themeFill="accent1" w:themeFillTint="66"/>
          </w:tcPr>
          <w:p w:rsidR="006A796D" w:rsidRPr="003F639E" w:rsidRDefault="006A796D" w:rsidP="00495B2E">
            <w:pPr>
              <w:spacing w:before="56" w:after="113"/>
              <w:ind w:left="180"/>
            </w:pPr>
            <w:r>
              <w:rPr>
                <w:rFonts w:ascii="Calibri" w:hAnsi="Calibri" w:cs="Calibri"/>
                <w:color w:val="000000"/>
              </w:rPr>
              <w:t xml:space="preserve">Extração da tabela </w:t>
            </w:r>
            <w:r w:rsidRPr="00343FB4">
              <w:rPr>
                <w:rFonts w:ascii="Calibri" w:hAnsi="Calibri" w:cs="Calibri"/>
                <w:color w:val="000000"/>
              </w:rPr>
              <w:t>REMUNERACAO_DOCENTE</w:t>
            </w:r>
            <w:r w:rsidRPr="003F639E">
              <w:rPr>
                <w:rFonts w:ascii="Calibri" w:hAnsi="Calibri" w:cs="Calibri"/>
                <w:color w:val="000000"/>
              </w:rPr>
              <w:t xml:space="preserve">; </w:t>
            </w:r>
            <w:r>
              <w:rPr>
                <w:rFonts w:ascii="Calibri" w:hAnsi="Calibri" w:cs="Calibri"/>
                <w:color w:val="000000"/>
              </w:rPr>
              <w:t xml:space="preserve">Atualização de dados de alocações na tabela </w:t>
            </w:r>
            <w:r w:rsidRPr="00343FB4">
              <w:rPr>
                <w:rFonts w:ascii="Calibri" w:hAnsi="Calibri" w:cs="Calibri"/>
                <w:color w:val="000000"/>
              </w:rPr>
              <w:t>REMUNERACAO_DOCENTE</w:t>
            </w:r>
            <w:r>
              <w:rPr>
                <w:rFonts w:ascii="Calibri" w:hAnsi="Calibri" w:cs="Calibri"/>
                <w:color w:val="000000"/>
              </w:rPr>
              <w:t>.</w:t>
            </w:r>
          </w:p>
        </w:tc>
      </w:tr>
    </w:tbl>
    <w:p w:rsidR="006A796D" w:rsidRDefault="006A796D" w:rsidP="006A796D">
      <w:pPr>
        <w:spacing w:before="56" w:after="113"/>
        <w:ind w:left="180"/>
      </w:pPr>
      <w:r w:rsidRPr="003F639E">
        <w:t xml:space="preserve"> </w:t>
      </w:r>
    </w:p>
    <w:p w:rsidR="00455167" w:rsidRPr="003F639E" w:rsidRDefault="00455167" w:rsidP="006A796D">
      <w:pPr>
        <w:spacing w:before="56" w:after="113"/>
        <w:ind w:left="180"/>
      </w:pPr>
    </w:p>
    <w:p w:rsidR="006A796D" w:rsidRDefault="006A796D" w:rsidP="006A796D">
      <w:pPr>
        <w:pStyle w:val="MMTopic3"/>
        <w:rPr>
          <w:lang w:val="pt-BR"/>
        </w:rPr>
        <w:sectPr w:rsidR="006A796D" w:rsidSect="00BC352F">
          <w:headerReference w:type="default" r:id="rId78"/>
          <w:footerReference w:type="even" r:id="rId79"/>
          <w:footerReference w:type="default" r:id="rId80"/>
          <w:headerReference w:type="first" r:id="rId81"/>
          <w:footerReference w:type="first" r:id="rId82"/>
          <w:pgSz w:w="11909" w:h="16834" w:code="9"/>
          <w:pgMar w:top="1520" w:right="1151" w:bottom="1134" w:left="1990" w:header="567" w:footer="221" w:gutter="0"/>
          <w:cols w:space="720"/>
          <w:docGrid w:linePitch="272"/>
        </w:sectPr>
      </w:pPr>
    </w:p>
    <w:p w:rsidR="006A796D" w:rsidRPr="00632A54" w:rsidRDefault="006A796D" w:rsidP="006A796D">
      <w:pPr>
        <w:pStyle w:val="MMTopic3"/>
        <w:rPr>
          <w:lang w:val="pt-BR"/>
        </w:rPr>
      </w:pPr>
      <w:bookmarkStart w:id="25" w:name="_Toc342586724"/>
      <w:r w:rsidRPr="003F639E">
        <w:rPr>
          <w:lang w:val="pt-BR"/>
        </w:rPr>
        <w:lastRenderedPageBreak/>
        <w:t>Estruturas de Dados</w:t>
      </w:r>
      <w:r>
        <w:rPr>
          <w:lang w:val="pt-BR"/>
        </w:rPr>
        <w:t xml:space="preserve"> - </w:t>
      </w:r>
      <w:proofErr w:type="spellStart"/>
      <w:r>
        <w:rPr>
          <w:lang w:val="pt-BR"/>
        </w:rPr>
        <w:t>m_</w:t>
      </w:r>
      <w:r w:rsidR="00455167">
        <w:rPr>
          <w:lang w:val="pt-BR"/>
        </w:rPr>
        <w:t>atualiza</w:t>
      </w:r>
      <w:r>
        <w:rPr>
          <w:lang w:val="pt-BR"/>
        </w:rPr>
        <w:t>_alocacao_remuneracao_docente</w:t>
      </w:r>
      <w:bookmarkEnd w:id="25"/>
      <w:proofErr w:type="spellEnd"/>
    </w:p>
    <w:p w:rsidR="006A796D"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6A796D" w:rsidRDefault="007926DE" w:rsidP="006A796D">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103" type="#_x0000_t75" style="position:absolute;left:0;text-align:left;margin-left:-30.85pt;margin-top:15.65pt;width:802.2pt;height:133.5pt;z-index:251657728" filled="t" stroked="t">
            <v:imagedata r:id="rId83" o:title=""/>
          </v:shape>
          <o:OLEObject Type="Embed" ProgID="Visio.Drawing.11" ShapeID="_x0000_s1103" DrawAspect="Content" ObjectID="_1417441519" r:id="rId84"/>
        </w:pict>
      </w: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sectPr w:rsidR="006A796D" w:rsidSect="00455167">
          <w:headerReference w:type="first" r:id="rId85"/>
          <w:footerReference w:type="first" r:id="rId86"/>
          <w:pgSz w:w="16834" w:h="11909" w:orient="landscape" w:code="9"/>
          <w:pgMar w:top="1990" w:right="1520" w:bottom="1151" w:left="1134" w:header="567" w:footer="221" w:gutter="0"/>
          <w:cols w:space="720"/>
          <w:titlePg/>
        </w:sectPr>
      </w:pPr>
    </w:p>
    <w:p w:rsidR="006A796D" w:rsidRPr="00FA296E" w:rsidRDefault="006A796D" w:rsidP="006A796D">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6A796D" w:rsidRDefault="006A796D" w:rsidP="006A796D">
      <w:pPr>
        <w:spacing w:before="100" w:beforeAutospacing="1" w:after="100" w:afterAutospacing="1"/>
        <w:jc w:val="both"/>
        <w:rPr>
          <w:rFonts w:ascii="Calibri" w:hAnsi="Calibri" w:cs="Calibri"/>
          <w:color w:val="000000"/>
        </w:rPr>
      </w:pPr>
      <w:r w:rsidRPr="00D56DD2">
        <w:rPr>
          <w:rFonts w:ascii="Calibri" w:hAnsi="Calibri" w:cs="Calibri"/>
          <w:color w:val="000000"/>
        </w:rPr>
        <w:t xml:space="preserve">Este mapa </w:t>
      </w:r>
      <w:r>
        <w:rPr>
          <w:rFonts w:ascii="Calibri" w:hAnsi="Calibri" w:cs="Calibri"/>
          <w:color w:val="000000"/>
        </w:rPr>
        <w:t>será o</w:t>
      </w:r>
      <w:r w:rsidRPr="00D56DD2">
        <w:rPr>
          <w:rFonts w:ascii="Calibri" w:hAnsi="Calibri" w:cs="Calibri"/>
          <w:color w:val="000000"/>
        </w:rPr>
        <w:t xml:space="preserve"> responsável por </w:t>
      </w:r>
      <w:r>
        <w:rPr>
          <w:rFonts w:ascii="Calibri" w:hAnsi="Calibri" w:cs="Calibri"/>
          <w:color w:val="000000"/>
        </w:rPr>
        <w:t xml:space="preserve">ler os registros da </w:t>
      </w:r>
      <w:r w:rsidRPr="00D56DD2">
        <w:rPr>
          <w:rFonts w:ascii="Calibri" w:hAnsi="Calibri" w:cs="Calibri"/>
          <w:color w:val="000000"/>
        </w:rPr>
        <w:t>tabela REMUNERACAO_DOCENTE</w:t>
      </w:r>
      <w:r>
        <w:rPr>
          <w:rFonts w:ascii="Calibri" w:hAnsi="Calibri" w:cs="Calibri"/>
          <w:color w:val="000000"/>
        </w:rPr>
        <w:t>, aplicar a eles as regras necessárias para recuperar somente as informações referentes as alocações de professores. Após realizar o tratamento destes dados, o Power Center atualizará o cam</w:t>
      </w:r>
      <w:r w:rsidR="001D1190">
        <w:rPr>
          <w:rFonts w:ascii="Calibri" w:hAnsi="Calibri" w:cs="Calibri"/>
          <w:color w:val="000000"/>
        </w:rPr>
        <w:t>po IND_APTO_PAGAMENTO para 2</w:t>
      </w:r>
      <w:r>
        <w:rPr>
          <w:rFonts w:ascii="Calibri" w:hAnsi="Calibri" w:cs="Calibri"/>
          <w:color w:val="000000"/>
        </w:rPr>
        <w:t>, principalmente e, consequentemente atualizará outros registros pertinentes a este passo, nesta mesma tabela - REMUNERACAO_DOCENTE.</w:t>
      </w:r>
    </w:p>
    <w:p w:rsidR="006A796D" w:rsidRPr="00902FFB"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Neste fluxo de dados, a Expression EXP_PREPARA_DADOS é responsável por aplicar as restrições descritas no campo </w:t>
      </w:r>
      <w:proofErr w:type="spellStart"/>
      <w:r>
        <w:rPr>
          <w:rFonts w:ascii="Calibri" w:hAnsi="Calibri" w:cs="Calibri"/>
          <w:color w:val="000000"/>
        </w:rPr>
        <w:t>where</w:t>
      </w:r>
      <w:proofErr w:type="spellEnd"/>
      <w:r>
        <w:rPr>
          <w:rFonts w:ascii="Calibri" w:hAnsi="Calibri" w:cs="Calibri"/>
          <w:color w:val="000000"/>
        </w:rPr>
        <w:t xml:space="preserve"> da </w:t>
      </w:r>
      <w:proofErr w:type="spellStart"/>
      <w:r>
        <w:rPr>
          <w:rFonts w:ascii="Calibri" w:hAnsi="Calibri" w:cs="Calibri"/>
          <w:color w:val="000000"/>
        </w:rPr>
        <w:t>package</w:t>
      </w:r>
      <w:proofErr w:type="spellEnd"/>
      <w:r>
        <w:rPr>
          <w:rFonts w:ascii="Calibri" w:hAnsi="Calibri" w:cs="Calibri"/>
          <w:color w:val="000000"/>
        </w:rPr>
        <w:t xml:space="preserve">, e preparar os dados para as </w:t>
      </w:r>
      <w:proofErr w:type="spellStart"/>
      <w:r>
        <w:rPr>
          <w:rFonts w:ascii="Calibri" w:hAnsi="Calibri" w:cs="Calibri"/>
          <w:color w:val="000000"/>
        </w:rPr>
        <w:t>lookups</w:t>
      </w:r>
      <w:proofErr w:type="spellEnd"/>
      <w:r>
        <w:rPr>
          <w:rFonts w:ascii="Calibri" w:hAnsi="Calibri" w:cs="Calibri"/>
          <w:color w:val="000000"/>
        </w:rPr>
        <w:t xml:space="preserve">. As </w:t>
      </w:r>
      <w:proofErr w:type="spellStart"/>
      <w:r>
        <w:rPr>
          <w:rFonts w:ascii="Calibri" w:hAnsi="Calibri" w:cs="Calibri"/>
          <w:color w:val="000000"/>
        </w:rPr>
        <w:t>Lookups</w:t>
      </w:r>
      <w:proofErr w:type="spellEnd"/>
      <w:r>
        <w:rPr>
          <w:rFonts w:ascii="Calibri" w:hAnsi="Calibri" w:cs="Calibri"/>
          <w:color w:val="000000"/>
        </w:rPr>
        <w:t xml:space="preserve"> LKP_ADM_RH realiza o bloqueio de pagamento para os docentes que fazem parte do administrativo Rh, a </w:t>
      </w:r>
      <w:proofErr w:type="spellStart"/>
      <w:r>
        <w:rPr>
          <w:rFonts w:ascii="Calibri" w:hAnsi="Calibri" w:cs="Calibri"/>
          <w:color w:val="000000"/>
        </w:rPr>
        <w:t>lookup</w:t>
      </w:r>
      <w:proofErr w:type="spellEnd"/>
      <w:r>
        <w:rPr>
          <w:rFonts w:ascii="Calibri" w:hAnsi="Calibri" w:cs="Calibri"/>
          <w:color w:val="000000"/>
        </w:rPr>
        <w:t xml:space="preserve"> LKP_VIG_BLOQ_PGTO realiza o bloqueio de permissão de pagamento para determinadas competências e a </w:t>
      </w:r>
      <w:proofErr w:type="spellStart"/>
      <w:r>
        <w:rPr>
          <w:rFonts w:ascii="Calibri" w:hAnsi="Calibri" w:cs="Calibri"/>
          <w:color w:val="000000"/>
        </w:rPr>
        <w:t>lookup</w:t>
      </w:r>
      <w:proofErr w:type="spellEnd"/>
      <w:r>
        <w:rPr>
          <w:rFonts w:ascii="Calibri" w:hAnsi="Calibri" w:cs="Calibri"/>
          <w:color w:val="000000"/>
        </w:rPr>
        <w:t xml:space="preserve"> LKP_VALID_ALOCACAO realiza uma verificação para validar se existem alocações em conflito.  A expression EXP_VALIDA_DADOS é responsável por validar o retorno das </w:t>
      </w:r>
      <w:proofErr w:type="spellStart"/>
      <w:r>
        <w:rPr>
          <w:rFonts w:ascii="Calibri" w:hAnsi="Calibri" w:cs="Calibri"/>
          <w:color w:val="000000"/>
        </w:rPr>
        <w:t>lookups</w:t>
      </w:r>
      <w:proofErr w:type="spellEnd"/>
      <w:r>
        <w:rPr>
          <w:rFonts w:ascii="Calibri" w:hAnsi="Calibri" w:cs="Calibri"/>
          <w:color w:val="000000"/>
        </w:rPr>
        <w:t xml:space="preserve"> e atualizar o campo IND_APTO_PAGAMENTO para o valor 2. Os </w:t>
      </w:r>
      <w:proofErr w:type="spellStart"/>
      <w:r>
        <w:rPr>
          <w:rFonts w:ascii="Calibri" w:hAnsi="Calibri" w:cs="Calibri"/>
          <w:color w:val="000000"/>
        </w:rPr>
        <w:t>mapplets</w:t>
      </w:r>
      <w:proofErr w:type="spellEnd"/>
      <w:r>
        <w:rPr>
          <w:rFonts w:ascii="Calibri" w:hAnsi="Calibri" w:cs="Calibri"/>
          <w:color w:val="000000"/>
        </w:rPr>
        <w:t xml:space="preserve"> MPT_VERBA_RH e MPT_CENTRO_CUSTO são responsáveis por gerar os campos COD_VERBA_RH e COD_CENTRO_RESULTADO. A transformação UPD_ATUALIZA_DADOS e responsável por garantir a atualização dos registros na tabela.</w:t>
      </w:r>
    </w:p>
    <w:p w:rsidR="006A796D" w:rsidRDefault="006A796D" w:rsidP="00455167">
      <w:pPr>
        <w:rPr>
          <w:rFonts w:asciiTheme="minorHAnsi" w:hAnsiTheme="minorHAnsi"/>
        </w:rPr>
      </w:pPr>
      <w:r w:rsidRPr="00455167">
        <w:rPr>
          <w:rFonts w:asciiTheme="minorHAnsi" w:hAnsiTheme="minorHAnsi"/>
        </w:rPr>
        <w:t>Abaixo</w:t>
      </w:r>
      <w:r w:rsidRPr="000E5EBC">
        <w:rPr>
          <w:rFonts w:asciiTheme="minorHAnsi" w:hAnsiTheme="minorHAnsi"/>
        </w:rPr>
        <w:t xml:space="preserve"> estão descritas as regras técnicas responsáveis por tornar os registros aptos ao pagamento: </w:t>
      </w:r>
    </w:p>
    <w:p w:rsidR="00455167" w:rsidRDefault="00455167" w:rsidP="00455167">
      <w:pPr>
        <w:rPr>
          <w:rFonts w:ascii="Calibri" w:hAnsi="Calibri" w:cs="Calibri"/>
          <w:b/>
          <w:bCs/>
          <w:color w:val="000000"/>
        </w:rPr>
      </w:pPr>
    </w:p>
    <w:tbl>
      <w:tblPr>
        <w:tblW w:w="0" w:type="auto"/>
        <w:tblInd w:w="55" w:type="dxa"/>
        <w:tblCellMar>
          <w:left w:w="70" w:type="dxa"/>
          <w:right w:w="70" w:type="dxa"/>
        </w:tblCellMar>
        <w:tblLook w:val="04A0" w:firstRow="1" w:lastRow="0" w:firstColumn="1" w:lastColumn="0" w:noHBand="0" w:noVBand="1"/>
      </w:tblPr>
      <w:tblGrid>
        <w:gridCol w:w="6261"/>
        <w:gridCol w:w="648"/>
        <w:gridCol w:w="648"/>
        <w:gridCol w:w="648"/>
        <w:gridCol w:w="648"/>
      </w:tblGrid>
      <w:tr w:rsidR="006A796D" w:rsidRPr="00C20ADC" w:rsidTr="00495B2E">
        <w:trPr>
          <w:trHeight w:val="157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796D" w:rsidRPr="00C20ADC" w:rsidRDefault="006A796D" w:rsidP="00495B2E">
            <w:pPr>
              <w:widowControl/>
              <w:spacing w:before="0" w:after="0" w:line="240" w:lineRule="auto"/>
              <w:jc w:val="center"/>
              <w:rPr>
                <w:rFonts w:ascii="Calibri" w:hAnsi="Calibri"/>
                <w:color w:val="000000"/>
                <w:sz w:val="22"/>
                <w:szCs w:val="22"/>
                <w:lang w:eastAsia="pt-BR"/>
              </w:rPr>
            </w:pPr>
            <w:r w:rsidRPr="00C20ADC">
              <w:rPr>
                <w:rFonts w:ascii="Calibri" w:hAnsi="Calibri"/>
                <w:color w:val="000000"/>
                <w:sz w:val="22"/>
                <w:szCs w:val="22"/>
                <w:lang w:eastAsia="pt-BR"/>
              </w:rPr>
              <w:t>REGRA TECNICA</w:t>
            </w:r>
          </w:p>
        </w:tc>
        <w:tc>
          <w:tcPr>
            <w:tcW w:w="0" w:type="auto"/>
            <w:tcBorders>
              <w:top w:val="single" w:sz="4" w:space="0" w:color="auto"/>
              <w:left w:val="nil"/>
              <w:bottom w:val="single" w:sz="4" w:space="0" w:color="auto"/>
              <w:right w:val="single" w:sz="4" w:space="0" w:color="auto"/>
            </w:tcBorders>
            <w:shd w:val="clear" w:color="auto" w:fill="auto"/>
            <w:textDirection w:val="tbRl"/>
            <w:vAlign w:val="bottom"/>
            <w:hideMark/>
          </w:tcPr>
          <w:p w:rsidR="006A796D" w:rsidRPr="00C20ADC" w:rsidRDefault="006A796D" w:rsidP="00495B2E">
            <w:pPr>
              <w:widowControl/>
              <w:spacing w:before="0" w:after="0" w:line="240" w:lineRule="auto"/>
              <w:jc w:val="right"/>
              <w:rPr>
                <w:rFonts w:ascii="Calibri" w:hAnsi="Calibri"/>
                <w:color w:val="000000"/>
                <w:lang w:eastAsia="pt-BR"/>
              </w:rPr>
            </w:pPr>
            <w:r w:rsidRPr="00C20ADC">
              <w:rPr>
                <w:rFonts w:ascii="Calibri" w:hAnsi="Calibri"/>
                <w:color w:val="000000"/>
                <w:lang w:eastAsia="pt-BR"/>
              </w:rPr>
              <w:t xml:space="preserve">Alocação - </w:t>
            </w:r>
            <w:r w:rsidRPr="00C20ADC">
              <w:rPr>
                <w:rFonts w:ascii="Calibri" w:hAnsi="Calibri"/>
                <w:color w:val="000000"/>
                <w:lang w:eastAsia="pt-BR"/>
              </w:rPr>
              <w:br/>
              <w:t>T. Presenciais</w:t>
            </w:r>
          </w:p>
        </w:tc>
        <w:tc>
          <w:tcPr>
            <w:tcW w:w="0" w:type="auto"/>
            <w:tcBorders>
              <w:top w:val="single" w:sz="4" w:space="0" w:color="auto"/>
              <w:left w:val="nil"/>
              <w:bottom w:val="single" w:sz="4" w:space="0" w:color="auto"/>
              <w:right w:val="single" w:sz="4" w:space="0" w:color="auto"/>
            </w:tcBorders>
            <w:shd w:val="clear" w:color="auto" w:fill="auto"/>
            <w:textDirection w:val="tbRl"/>
            <w:vAlign w:val="bottom"/>
            <w:hideMark/>
          </w:tcPr>
          <w:p w:rsidR="006A796D" w:rsidRPr="00C20ADC" w:rsidRDefault="006A796D" w:rsidP="00495B2E">
            <w:pPr>
              <w:widowControl/>
              <w:spacing w:before="0" w:after="0" w:line="240" w:lineRule="auto"/>
              <w:jc w:val="right"/>
              <w:rPr>
                <w:rFonts w:ascii="Calibri" w:hAnsi="Calibri"/>
                <w:color w:val="000000"/>
                <w:lang w:eastAsia="pt-BR"/>
              </w:rPr>
            </w:pPr>
            <w:r w:rsidRPr="00C20ADC">
              <w:rPr>
                <w:rFonts w:ascii="Calibri" w:hAnsi="Calibri"/>
                <w:color w:val="000000"/>
                <w:lang w:eastAsia="pt-BR"/>
              </w:rPr>
              <w:t xml:space="preserve">Alocação - </w:t>
            </w:r>
            <w:r w:rsidRPr="00C20ADC">
              <w:rPr>
                <w:rFonts w:ascii="Calibri" w:hAnsi="Calibri"/>
                <w:color w:val="000000"/>
                <w:lang w:eastAsia="pt-BR"/>
              </w:rPr>
              <w:br/>
              <w:t>T. Semi Presenciais</w:t>
            </w:r>
          </w:p>
        </w:tc>
        <w:tc>
          <w:tcPr>
            <w:tcW w:w="0" w:type="auto"/>
            <w:tcBorders>
              <w:top w:val="single" w:sz="4" w:space="0" w:color="auto"/>
              <w:left w:val="nil"/>
              <w:bottom w:val="single" w:sz="4" w:space="0" w:color="auto"/>
              <w:right w:val="single" w:sz="4" w:space="0" w:color="auto"/>
            </w:tcBorders>
            <w:shd w:val="clear" w:color="auto" w:fill="auto"/>
            <w:textDirection w:val="tbRl"/>
            <w:vAlign w:val="bottom"/>
            <w:hideMark/>
          </w:tcPr>
          <w:p w:rsidR="006A796D" w:rsidRPr="00C20ADC" w:rsidRDefault="006A796D" w:rsidP="00495B2E">
            <w:pPr>
              <w:widowControl/>
              <w:spacing w:before="0" w:after="0" w:line="240" w:lineRule="auto"/>
              <w:jc w:val="right"/>
              <w:rPr>
                <w:rFonts w:ascii="Calibri" w:hAnsi="Calibri"/>
                <w:color w:val="000000"/>
                <w:lang w:eastAsia="pt-BR"/>
              </w:rPr>
            </w:pPr>
            <w:r w:rsidRPr="00C20ADC">
              <w:rPr>
                <w:rFonts w:ascii="Calibri" w:hAnsi="Calibri"/>
                <w:color w:val="000000"/>
                <w:lang w:eastAsia="pt-BR"/>
              </w:rPr>
              <w:t xml:space="preserve">Retroatividade  - </w:t>
            </w:r>
            <w:r w:rsidRPr="00C20ADC">
              <w:rPr>
                <w:rFonts w:ascii="Calibri" w:hAnsi="Calibri"/>
                <w:color w:val="000000"/>
                <w:lang w:eastAsia="pt-BR"/>
              </w:rPr>
              <w:br/>
              <w:t>T. Presenciais</w:t>
            </w:r>
          </w:p>
        </w:tc>
        <w:tc>
          <w:tcPr>
            <w:tcW w:w="0" w:type="auto"/>
            <w:tcBorders>
              <w:top w:val="single" w:sz="4" w:space="0" w:color="auto"/>
              <w:left w:val="nil"/>
              <w:bottom w:val="single" w:sz="4" w:space="0" w:color="auto"/>
              <w:right w:val="single" w:sz="4" w:space="0" w:color="auto"/>
            </w:tcBorders>
            <w:shd w:val="clear" w:color="auto" w:fill="auto"/>
            <w:textDirection w:val="tbRl"/>
            <w:vAlign w:val="bottom"/>
            <w:hideMark/>
          </w:tcPr>
          <w:p w:rsidR="006A796D" w:rsidRPr="00C20ADC" w:rsidRDefault="006A796D" w:rsidP="00495B2E">
            <w:pPr>
              <w:widowControl/>
              <w:spacing w:before="0" w:after="0" w:line="240" w:lineRule="auto"/>
              <w:jc w:val="right"/>
              <w:rPr>
                <w:rFonts w:ascii="Calibri" w:hAnsi="Calibri"/>
                <w:color w:val="000000"/>
                <w:lang w:eastAsia="pt-BR"/>
              </w:rPr>
            </w:pPr>
            <w:r w:rsidRPr="00C20ADC">
              <w:rPr>
                <w:rFonts w:ascii="Calibri" w:hAnsi="Calibri"/>
                <w:color w:val="000000"/>
                <w:lang w:eastAsia="pt-BR"/>
              </w:rPr>
              <w:t xml:space="preserve">Retroatividade - </w:t>
            </w:r>
            <w:r w:rsidRPr="00C20ADC">
              <w:rPr>
                <w:rFonts w:ascii="Calibri" w:hAnsi="Calibri"/>
                <w:color w:val="000000"/>
                <w:lang w:eastAsia="pt-BR"/>
              </w:rPr>
              <w:br/>
              <w:t xml:space="preserve">T. </w:t>
            </w:r>
            <w:proofErr w:type="spellStart"/>
            <w:r w:rsidRPr="00C20ADC">
              <w:rPr>
                <w:rFonts w:ascii="Calibri" w:hAnsi="Calibri"/>
                <w:color w:val="000000"/>
                <w:lang w:eastAsia="pt-BR"/>
              </w:rPr>
              <w:t>SemiPresenciais</w:t>
            </w:r>
            <w:proofErr w:type="spellEnd"/>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IND_PAGAMENTO = 'S'</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val="en-US" w:eastAsia="pt-BR"/>
              </w:rPr>
            </w:pPr>
            <w:r w:rsidRPr="00C20ADC">
              <w:rPr>
                <w:rFonts w:ascii="Calibri" w:hAnsi="Calibri"/>
                <w:color w:val="000000"/>
                <w:lang w:val="en-US" w:eastAsia="pt-BR"/>
              </w:rPr>
              <w:t>TRUNC(SYSDATE) BETWEEN DT_INI_VIGENCIA AND NVL(DT_FIM_VIGENCIA,SYSDATE)</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NVL(V_IND_PAGAMENTO_ALOCACAO,'S') = 'S'</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256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NOT EXISTS (SELECT 1</w:t>
            </w:r>
            <w:r w:rsidRPr="00C20ADC">
              <w:rPr>
                <w:rFonts w:ascii="Calibri" w:hAnsi="Calibri"/>
                <w:color w:val="000000"/>
                <w:lang w:eastAsia="pt-BR"/>
              </w:rPr>
              <w:br/>
              <w:t xml:space="preserve">                FROM VIGENCIA_BLOQUEIO_PAGAMENTO VP</w:t>
            </w:r>
            <w:r w:rsidRPr="00C20ADC">
              <w:rPr>
                <w:rFonts w:ascii="Calibri" w:hAnsi="Calibri"/>
                <w:color w:val="000000"/>
                <w:lang w:eastAsia="pt-BR"/>
              </w:rPr>
              <w:br/>
              <w:t xml:space="preserve">               WHERE COD_TIPO_CURSO = V_COD_TIPO_CURSO</w:t>
            </w:r>
            <w:r w:rsidRPr="00C20ADC">
              <w:rPr>
                <w:rFonts w:ascii="Calibri" w:hAnsi="Calibri"/>
                <w:color w:val="000000"/>
                <w:lang w:eastAsia="pt-BR"/>
              </w:rPr>
              <w:br/>
              <w:t xml:space="preserve">                 AND COD_INSTITUICAO = P_COD_INSTITUICAO</w:t>
            </w:r>
            <w:r w:rsidRPr="00C20ADC">
              <w:rPr>
                <w:rFonts w:ascii="Calibri" w:hAnsi="Calibri"/>
                <w:color w:val="000000"/>
                <w:lang w:eastAsia="pt-BR"/>
              </w:rPr>
              <w:br/>
              <w:t xml:space="preserve">                 AND TRUNC(P_DT_COMPETENCIA, 'MM') BETWEEN TRUNC(DT_INI_VIGENCIA, 'MM') AND TRUNC(DT_FIM_VIGENCIA, 'MM')</w:t>
            </w:r>
            <w:r w:rsidRPr="00C20ADC">
              <w:rPr>
                <w:rFonts w:ascii="Calibri" w:hAnsi="Calibri"/>
                <w:color w:val="000000"/>
                <w:lang w:eastAsia="pt-BR"/>
              </w:rPr>
              <w:br/>
              <w:t xml:space="preserve">                 AND TRUNC(P_DT_COMPETENCIA, 'YYYY') BETWEEN TRUNC(DT_INI_VIGENCIA, 'YYYY') AND TRUNC(DT_FIM_VIGENCIA, 'YYYY')</w:t>
            </w:r>
            <w:r w:rsidRPr="00C20ADC">
              <w:rPr>
                <w:rFonts w:ascii="Calibri" w:hAnsi="Calibri"/>
                <w:color w:val="000000"/>
                <w:lang w:eastAsia="pt-BR"/>
              </w:rPr>
              <w:br/>
              <w:t xml:space="preserve">                 AND (COD_CURSO IS NULL AND V_COD_CURSO = V_COD_CURSO) OR (COD_CURSO IS NOT NULL AND VP.COD_CURSO = V_COD_CURSO)))</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IND_TIPO_SALARIO = 'H'</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52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NOT EXISTS (SELECT 1 FROM SIA.ADMINISTRATIVO_RH ARH</w:t>
            </w:r>
            <w:r w:rsidRPr="00C20ADC">
              <w:rPr>
                <w:rFonts w:ascii="Calibri" w:hAnsi="Calibri"/>
                <w:color w:val="000000"/>
                <w:lang w:eastAsia="pt-BR"/>
              </w:rPr>
              <w:br/>
              <w:t xml:space="preserve">                         WHERE ARH.NUM_MATRICULA = V_NUM_MATRICULA)</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NVL(IND_SUBSTITUICAO_PROF, 'N') = 'N' OR IND_SUBSTITUICAO = 'N'</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52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QTD_VAGAS_OCUPADAS &gt; 0 OR NVL(QTD_ALUNOS_MATRICULADOS, 0) &gt; 0 OR QTD_VAGAS_PREENCHIDAS &gt; 0</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154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NOT EXISTS (SELECT 1</w:t>
            </w:r>
            <w:r w:rsidRPr="00C20ADC">
              <w:rPr>
                <w:rFonts w:ascii="Calibri" w:hAnsi="Calibri"/>
                <w:color w:val="000000"/>
                <w:lang w:eastAsia="pt-BR"/>
              </w:rPr>
              <w:br/>
              <w:t xml:space="preserve">                           FROM BLOQUEIO_PAGAMENTO_RETROATIVO BLOQ</w:t>
            </w:r>
            <w:r w:rsidRPr="00C20ADC">
              <w:rPr>
                <w:rFonts w:ascii="Calibri" w:hAnsi="Calibri"/>
                <w:color w:val="000000"/>
                <w:lang w:eastAsia="pt-BR"/>
              </w:rPr>
              <w:br/>
              <w:t xml:space="preserve">                          WHERE BLOQ.COD_PROFESSOR = VAP.COD_PROFESSOR</w:t>
            </w:r>
            <w:r w:rsidRPr="00C20ADC">
              <w:rPr>
                <w:rFonts w:ascii="Calibri" w:hAnsi="Calibri"/>
                <w:color w:val="000000"/>
                <w:lang w:eastAsia="pt-BR"/>
              </w:rPr>
              <w:br/>
              <w:t xml:space="preserve">                            AND BLOQ.NUM_SEQ_ALOCACAO IS NULL</w:t>
            </w:r>
            <w:r w:rsidRPr="00C20ADC">
              <w:rPr>
                <w:rFonts w:ascii="Calibri" w:hAnsi="Calibri"/>
                <w:color w:val="000000"/>
                <w:lang w:eastAsia="pt-BR"/>
              </w:rPr>
              <w:br/>
              <w:t xml:space="preserve">                            AND BLOQ.DT_MES_ANO_COMPETENCIA = TRUNC(P_DT_COMPETENCIA,'MM'))</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154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lastRenderedPageBreak/>
              <w:t>NOT EXISTS (SELECT 1</w:t>
            </w:r>
            <w:r w:rsidRPr="00C20ADC">
              <w:rPr>
                <w:rFonts w:ascii="Calibri" w:hAnsi="Calibri"/>
                <w:color w:val="000000"/>
                <w:lang w:eastAsia="pt-BR"/>
              </w:rPr>
              <w:br/>
              <w:t xml:space="preserve">                           FROM SIA.BLOQUEIO_PAGAMENTO_RETROATIVO BLOQ</w:t>
            </w:r>
            <w:r w:rsidRPr="00C20ADC">
              <w:rPr>
                <w:rFonts w:ascii="Calibri" w:hAnsi="Calibri"/>
                <w:color w:val="000000"/>
                <w:lang w:eastAsia="pt-BR"/>
              </w:rPr>
              <w:br/>
              <w:t xml:space="preserve">                          WHERE BLOQ.NUM_SEQ_ALOCACAO = VAP.NUM_SEQ_ALOCACAO</w:t>
            </w:r>
            <w:r w:rsidRPr="00C20ADC">
              <w:rPr>
                <w:rFonts w:ascii="Calibri" w:hAnsi="Calibri"/>
                <w:color w:val="000000"/>
                <w:lang w:eastAsia="pt-BR"/>
              </w:rPr>
              <w:br/>
              <w:t xml:space="preserve">                            AND BLOQ.COD_PROFESSOR    = VAP.COD_PROFESSOR</w:t>
            </w:r>
            <w:r w:rsidRPr="00C20ADC">
              <w:rPr>
                <w:rFonts w:ascii="Calibri" w:hAnsi="Calibri"/>
                <w:color w:val="000000"/>
                <w:lang w:eastAsia="pt-BR"/>
              </w:rPr>
              <w:br/>
              <w:t xml:space="preserve">                            AND BLOQ.DT_MES_ANO_COMPETENCIA = TRUNC(P_DT_COMPETENCIA,'MM'))</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COD_INSTITUICAO NOT IN (1022,1809,1464)</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F522DB" w:rsidTr="00495B2E">
        <w:trPr>
          <w:trHeight w:val="52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val="en-US" w:eastAsia="pt-BR"/>
              </w:rPr>
            </w:pPr>
            <w:r w:rsidRPr="00C20ADC">
              <w:rPr>
                <w:rFonts w:ascii="Calibri" w:hAnsi="Calibri"/>
                <w:color w:val="000000"/>
                <w:lang w:val="en-US" w:eastAsia="pt-BR"/>
              </w:rPr>
              <w:t>V_DT_COMPETENCIA_2 BETWEEN TRUNC(DT_INICIO_ALOCACAO,'MM') AND TRUNC(DT_FIM_ALOCACAO,'MM')</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val="en-US" w:eastAsia="pt-BR"/>
              </w:rPr>
            </w:pPr>
            <w:r w:rsidRPr="00C20ADC">
              <w:rPr>
                <w:rFonts w:ascii="Calibri" w:hAnsi="Calibri"/>
                <w:color w:val="000000"/>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val="en-US" w:eastAsia="pt-BR"/>
              </w:rPr>
            </w:pPr>
            <w:r w:rsidRPr="00C20ADC">
              <w:rPr>
                <w:rFonts w:ascii="Calibri" w:hAnsi="Calibri"/>
                <w:color w:val="000000"/>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val="en-US" w:eastAsia="pt-BR"/>
              </w:rPr>
            </w:pPr>
            <w:r w:rsidRPr="00C20ADC">
              <w:rPr>
                <w:rFonts w:ascii="Calibri" w:hAnsi="Calibri"/>
                <w:color w:val="000000"/>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val="en-US" w:eastAsia="pt-BR"/>
              </w:rPr>
            </w:pPr>
            <w:r w:rsidRPr="00C20ADC">
              <w:rPr>
                <w:rFonts w:ascii="Calibri" w:hAnsi="Calibri"/>
                <w:color w:val="000000"/>
                <w:lang w:val="en-US" w:eastAsia="pt-BR"/>
              </w:rPr>
              <w:t> </w:t>
            </w:r>
          </w:p>
        </w:tc>
      </w:tr>
      <w:tr w:rsidR="006A796D" w:rsidRPr="00C20ADC" w:rsidTr="00495B2E">
        <w:trPr>
          <w:trHeight w:val="52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val="en-US" w:eastAsia="pt-BR"/>
              </w:rPr>
            </w:pPr>
            <w:r w:rsidRPr="00C20ADC">
              <w:rPr>
                <w:rFonts w:ascii="Calibri" w:hAnsi="Calibri"/>
                <w:color w:val="000000"/>
                <w:lang w:val="en-US" w:eastAsia="pt-BR"/>
              </w:rPr>
              <w:t>TRUNC(P_DT_COMPETENCIA, 'MM') BETWEEN TRUNC(DT_INICIO_ALOCACAO, 'MM') AND TRUNC(DT_FIM_ALOCACAO, 'MM')</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r>
      <w:tr w:rsidR="006A796D" w:rsidRPr="00C20ADC" w:rsidTr="00495B2E">
        <w:trPr>
          <w:trHeight w:val="52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val="en-US" w:eastAsia="pt-BR"/>
              </w:rPr>
            </w:pPr>
            <w:r w:rsidRPr="00C20ADC">
              <w:rPr>
                <w:rFonts w:ascii="Calibri" w:hAnsi="Calibri"/>
                <w:color w:val="000000"/>
                <w:lang w:val="en-US" w:eastAsia="pt-BR"/>
              </w:rPr>
              <w:t>V_DT_COMPETENCIA BETWEEN TRUNC(DT_INICIO_ALOCACAO,'MM') AND TRUNC(DT_FIM_ALOCACAO,'MM')</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val="en-US" w:eastAsia="pt-BR"/>
              </w:rPr>
            </w:pPr>
            <w:r w:rsidRPr="00C20ADC">
              <w:rPr>
                <w:rFonts w:ascii="Calibri" w:hAnsi="Calibri"/>
                <w:color w:val="000000"/>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val="en-US" w:eastAsia="pt-BR"/>
              </w:rPr>
            </w:pPr>
            <w:r w:rsidRPr="00C20ADC">
              <w:rPr>
                <w:rFonts w:ascii="Calibri" w:hAnsi="Calibri"/>
                <w:color w:val="000000"/>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IND_MODALIDADE = 'P'</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TABELA &lt;&gt; 'HTV'</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r w:rsidR="006A796D" w:rsidRPr="00C20ADC" w:rsidTr="00495B2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C20ADC" w:rsidRDefault="006A796D" w:rsidP="00495B2E">
            <w:pPr>
              <w:widowControl/>
              <w:spacing w:before="0" w:after="0" w:line="240" w:lineRule="auto"/>
              <w:rPr>
                <w:rFonts w:ascii="Calibri" w:hAnsi="Calibri"/>
                <w:color w:val="000000"/>
                <w:lang w:eastAsia="pt-BR"/>
              </w:rPr>
            </w:pPr>
            <w:r w:rsidRPr="00C20ADC">
              <w:rPr>
                <w:rFonts w:ascii="Calibri" w:hAnsi="Calibri"/>
                <w:color w:val="000000"/>
                <w:lang w:eastAsia="pt-BR"/>
              </w:rPr>
              <w:t>IND_MODALIDADE = 'S'</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C20ADC" w:rsidRDefault="006A796D" w:rsidP="00495B2E">
            <w:pPr>
              <w:widowControl/>
              <w:spacing w:before="0" w:after="0" w:line="240" w:lineRule="auto"/>
              <w:jc w:val="center"/>
              <w:rPr>
                <w:rFonts w:ascii="Calibri" w:hAnsi="Calibri"/>
                <w:color w:val="000000"/>
                <w:lang w:eastAsia="pt-BR"/>
              </w:rPr>
            </w:pPr>
            <w:r w:rsidRPr="00C20ADC">
              <w:rPr>
                <w:rFonts w:ascii="Calibri" w:hAnsi="Calibri"/>
                <w:color w:val="000000"/>
                <w:lang w:eastAsia="pt-BR"/>
              </w:rPr>
              <w:t>X</w:t>
            </w:r>
          </w:p>
        </w:tc>
      </w:tr>
    </w:tbl>
    <w:p w:rsidR="006A796D" w:rsidRDefault="006A796D" w:rsidP="006A796D">
      <w:pPr>
        <w:spacing w:before="100" w:beforeAutospacing="1" w:after="100" w:afterAutospacing="1"/>
        <w:ind w:left="360"/>
        <w:rPr>
          <w:rFonts w:ascii="Calibri" w:hAnsi="Calibri" w:cs="Calibri"/>
          <w:b/>
          <w:color w:val="000000"/>
          <w:sz w:val="24"/>
          <w:szCs w:val="24"/>
        </w:rPr>
      </w:pPr>
    </w:p>
    <w:p w:rsidR="006A796D" w:rsidRPr="00FA296E" w:rsidRDefault="006A796D" w:rsidP="006A796D">
      <w:pPr>
        <w:spacing w:before="100" w:beforeAutospacing="1" w:after="100" w:afterAutospacing="1"/>
        <w:ind w:left="360"/>
        <w:rPr>
          <w:b/>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6A796D" w:rsidRPr="003F639E" w:rsidTr="00495B2E">
        <w:trPr>
          <w:trHeight w:val="330"/>
        </w:trPr>
        <w:tc>
          <w:tcPr>
            <w:tcW w:w="2410" w:type="dxa"/>
            <w:shd w:val="clear" w:color="auto" w:fill="333399"/>
          </w:tcPr>
          <w:p w:rsidR="006A796D" w:rsidRPr="003F639E" w:rsidRDefault="006A796D" w:rsidP="00495B2E">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Fontes</w:t>
            </w:r>
          </w:p>
        </w:tc>
        <w:tc>
          <w:tcPr>
            <w:tcW w:w="2976"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Destinos</w:t>
            </w:r>
          </w:p>
        </w:tc>
      </w:tr>
      <w:tr w:rsidR="006A796D" w:rsidRPr="003F639E" w:rsidTr="00495B2E">
        <w:trPr>
          <w:trHeight w:val="510"/>
        </w:trPr>
        <w:tc>
          <w:tcPr>
            <w:tcW w:w="2410" w:type="dxa"/>
            <w:shd w:val="clear" w:color="auto" w:fill="CCCCFF"/>
          </w:tcPr>
          <w:p w:rsidR="006A796D" w:rsidRPr="003F639E" w:rsidRDefault="006A796D" w:rsidP="00495B2E">
            <w:pPr>
              <w:spacing w:before="56" w:after="113"/>
              <w:ind w:left="360"/>
            </w:pPr>
            <w:proofErr w:type="spellStart"/>
            <w:r>
              <w:rPr>
                <w:rFonts w:ascii="Calibri" w:hAnsi="Calibri" w:cs="Calibri"/>
                <w:color w:val="000000"/>
              </w:rPr>
              <w:t>m_atualiza_alocacao_remuneracao_docente</w:t>
            </w:r>
            <w:proofErr w:type="spellEnd"/>
          </w:p>
        </w:tc>
        <w:tc>
          <w:tcPr>
            <w:tcW w:w="3119" w:type="dxa"/>
            <w:shd w:val="clear" w:color="auto" w:fill="CCCCFF"/>
          </w:tcPr>
          <w:p w:rsidR="006A796D" w:rsidRPr="003F639E" w:rsidRDefault="006A796D" w:rsidP="00495B2E">
            <w:pPr>
              <w:spacing w:before="56" w:after="113"/>
              <w:ind w:left="360"/>
            </w:pPr>
            <w:r>
              <w:rPr>
                <w:rFonts w:ascii="Calibri" w:hAnsi="Calibri" w:cs="Calibri"/>
                <w:color w:val="000000"/>
              </w:rPr>
              <w:t>Tabelas REMUNERACAO_DOCENTE</w:t>
            </w:r>
          </w:p>
        </w:tc>
        <w:tc>
          <w:tcPr>
            <w:tcW w:w="2976" w:type="dxa"/>
            <w:shd w:val="clear" w:color="auto" w:fill="CCCCFF"/>
          </w:tcPr>
          <w:p w:rsidR="006A796D" w:rsidRPr="003F639E" w:rsidRDefault="006A796D" w:rsidP="00495B2E">
            <w:pPr>
              <w:spacing w:before="56" w:after="113"/>
              <w:ind w:left="360"/>
            </w:pPr>
            <w:r>
              <w:rPr>
                <w:rFonts w:ascii="Calibri" w:hAnsi="Calibri" w:cs="Calibri"/>
                <w:color w:val="000000"/>
              </w:rPr>
              <w:t xml:space="preserve"> Tabela REMUNERACAO_DOCENTE</w:t>
            </w:r>
          </w:p>
        </w:tc>
      </w:tr>
    </w:tbl>
    <w:p w:rsidR="006A796D" w:rsidRDefault="006A796D" w:rsidP="006A796D">
      <w:pPr>
        <w:pStyle w:val="MMTopic1"/>
        <w:numPr>
          <w:ilvl w:val="0"/>
          <w:numId w:val="0"/>
        </w:numPr>
        <w:rPr>
          <w:lang w:val="pt-BR"/>
        </w:rPr>
      </w:pPr>
    </w:p>
    <w:p w:rsidR="006A796D" w:rsidRDefault="006A796D" w:rsidP="006A796D">
      <w:pPr>
        <w:widowControl/>
        <w:spacing w:before="0" w:after="0" w:line="240" w:lineRule="auto"/>
        <w:rPr>
          <w:rFonts w:asciiTheme="majorHAnsi" w:eastAsiaTheme="majorEastAsia" w:hAnsiTheme="majorHAnsi" w:cstheme="majorBidi"/>
          <w:b/>
          <w:bCs/>
          <w:color w:val="365F91" w:themeColor="accent1" w:themeShade="BF"/>
          <w:sz w:val="28"/>
          <w:szCs w:val="28"/>
        </w:rPr>
      </w:pPr>
      <w:r>
        <w:br w:type="page"/>
      </w:r>
    </w:p>
    <w:p w:rsidR="003F0BC7" w:rsidRDefault="003F0BC7" w:rsidP="000E5EBC">
      <w:pPr>
        <w:pStyle w:val="MMTopic3"/>
        <w:sectPr w:rsidR="003F0BC7" w:rsidSect="00455167">
          <w:headerReference w:type="default" r:id="rId87"/>
          <w:headerReference w:type="first" r:id="rId88"/>
          <w:footerReference w:type="first" r:id="rId89"/>
          <w:pgSz w:w="11909" w:h="16834" w:code="9"/>
          <w:pgMar w:top="1520" w:right="1151" w:bottom="1134" w:left="1990" w:header="567" w:footer="221" w:gutter="0"/>
          <w:cols w:space="720"/>
          <w:titlePg/>
        </w:sectPr>
      </w:pPr>
    </w:p>
    <w:p w:rsidR="006A796D" w:rsidRPr="003F0BC7" w:rsidRDefault="006A796D" w:rsidP="000E5EBC">
      <w:pPr>
        <w:pStyle w:val="MMTopic3"/>
        <w:rPr>
          <w:lang w:val="pt-BR"/>
        </w:rPr>
      </w:pPr>
      <w:bookmarkStart w:id="26" w:name="_Toc342586725"/>
      <w:r w:rsidRPr="003F0BC7">
        <w:rPr>
          <w:lang w:val="pt-BR"/>
        </w:rPr>
        <w:lastRenderedPageBreak/>
        <w:t xml:space="preserve">Estruturas de Dados - </w:t>
      </w:r>
      <w:proofErr w:type="spellStart"/>
      <w:r w:rsidRPr="003F0BC7">
        <w:rPr>
          <w:lang w:val="pt-BR"/>
        </w:rPr>
        <w:t>m_</w:t>
      </w:r>
      <w:r w:rsidR="003F0BC7" w:rsidRPr="003F0BC7">
        <w:rPr>
          <w:lang w:val="pt-BR"/>
        </w:rPr>
        <w:t>atualiza</w:t>
      </w:r>
      <w:r w:rsidRPr="003F0BC7">
        <w:rPr>
          <w:lang w:val="pt-BR"/>
        </w:rPr>
        <w:t>_faltas_remuneracao_docente</w:t>
      </w:r>
      <w:bookmarkEnd w:id="26"/>
      <w:proofErr w:type="spellEnd"/>
    </w:p>
    <w:p w:rsidR="006A796D" w:rsidRDefault="006A796D" w:rsidP="006A796D">
      <w:pPr>
        <w:spacing w:before="56" w:after="113"/>
        <w:rPr>
          <w:rFonts w:asciiTheme="minorHAnsi" w:hAnsiTheme="minorHAnsi"/>
          <w:b/>
          <w:sz w:val="24"/>
          <w:szCs w:val="24"/>
        </w:rPr>
      </w:pPr>
    </w:p>
    <w:p w:rsidR="006A796D"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6A796D" w:rsidRDefault="007926DE" w:rsidP="006A796D">
      <w:pPr>
        <w:spacing w:before="100" w:beforeAutospacing="1" w:after="100" w:afterAutospacing="1"/>
        <w:ind w:left="360"/>
        <w:rPr>
          <w:rFonts w:ascii="Calibri" w:hAnsi="Calibri" w:cs="Calibri"/>
          <w:b/>
          <w:color w:val="000000"/>
          <w:sz w:val="24"/>
          <w:szCs w:val="24"/>
        </w:rPr>
      </w:pPr>
      <w:r>
        <w:rPr>
          <w:rFonts w:ascii="Calibri" w:hAnsi="Calibri" w:cs="Calibri"/>
          <w:b/>
          <w:noProof/>
          <w:color w:val="000000"/>
          <w:sz w:val="24"/>
          <w:szCs w:val="24"/>
          <w:lang w:eastAsia="pt-BR"/>
        </w:rPr>
        <w:pict>
          <v:shape id="_x0000_s1108" type="#_x0000_t75" style="position:absolute;left:0;text-align:left;margin-left:20.3pt;margin-top:12.6pt;width:725.1pt;height:264.2pt;z-index:251651584" filled="t" stroked="t">
            <v:imagedata r:id="rId90" o:title=""/>
          </v:shape>
          <o:OLEObject Type="Embed" ProgID="Visio.Drawing.11" ShapeID="_x0000_s1108" DrawAspect="Content" ObjectID="_1417441520" r:id="rId91"/>
        </w:pict>
      </w:r>
    </w:p>
    <w:p w:rsidR="006A796D" w:rsidRDefault="006A796D" w:rsidP="006A796D">
      <w:pPr>
        <w:spacing w:before="100" w:beforeAutospacing="1" w:after="100" w:afterAutospacing="1"/>
        <w:ind w:left="360"/>
        <w:rPr>
          <w:rFonts w:ascii="Calibri" w:hAnsi="Calibri" w:cs="Calibri"/>
          <w:b/>
          <w:color w:val="000000"/>
          <w:sz w:val="24"/>
          <w:szCs w:val="24"/>
        </w:rPr>
      </w:pPr>
    </w:p>
    <w:p w:rsidR="006A796D" w:rsidRDefault="006A796D" w:rsidP="006A796D">
      <w:pPr>
        <w:spacing w:before="100" w:beforeAutospacing="1" w:after="100" w:afterAutospacing="1"/>
        <w:ind w:left="360"/>
        <w:rPr>
          <w:rFonts w:ascii="Calibri" w:hAnsi="Calibri" w:cs="Calibri"/>
          <w:b/>
          <w:color w:val="000000"/>
          <w:sz w:val="24"/>
          <w:szCs w:val="24"/>
        </w:rPr>
      </w:pPr>
    </w:p>
    <w:p w:rsidR="006A796D" w:rsidRDefault="006A796D" w:rsidP="006A796D">
      <w:pPr>
        <w:spacing w:before="100" w:beforeAutospacing="1" w:after="100" w:afterAutospacing="1"/>
        <w:ind w:left="360"/>
        <w:rPr>
          <w:rFonts w:ascii="Calibri" w:hAnsi="Calibri" w:cs="Calibri"/>
          <w:b/>
          <w:color w:val="000000"/>
          <w:sz w:val="24"/>
          <w:szCs w:val="24"/>
        </w:rPr>
      </w:pPr>
    </w:p>
    <w:p w:rsidR="006A796D" w:rsidRDefault="006A796D" w:rsidP="006A796D">
      <w:pPr>
        <w:spacing w:before="100" w:beforeAutospacing="1" w:after="100" w:afterAutospacing="1"/>
        <w:ind w:left="360"/>
        <w:rPr>
          <w:rFonts w:ascii="Calibri" w:hAnsi="Calibri" w:cs="Calibri"/>
          <w:b/>
          <w:color w:val="000000"/>
          <w:sz w:val="24"/>
          <w:szCs w:val="24"/>
        </w:rPr>
      </w:pPr>
    </w:p>
    <w:p w:rsidR="006A796D" w:rsidRDefault="006A796D" w:rsidP="006A796D">
      <w:pPr>
        <w:spacing w:before="100" w:beforeAutospacing="1" w:after="100" w:afterAutospacing="1"/>
        <w:ind w:left="360"/>
        <w:rPr>
          <w:rFonts w:ascii="Calibri" w:hAnsi="Calibri" w:cs="Calibri"/>
          <w:b/>
          <w:color w:val="000000"/>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3F0BC7" w:rsidRDefault="003F0BC7" w:rsidP="006A796D">
      <w:pPr>
        <w:spacing w:before="56" w:after="113"/>
        <w:ind w:firstLine="360"/>
        <w:rPr>
          <w:rFonts w:asciiTheme="minorHAnsi" w:hAnsiTheme="minorHAnsi"/>
          <w:b/>
          <w:sz w:val="24"/>
          <w:szCs w:val="24"/>
        </w:rPr>
        <w:sectPr w:rsidR="003F0BC7" w:rsidSect="003F0BC7">
          <w:headerReference w:type="first" r:id="rId92"/>
          <w:footerReference w:type="first" r:id="rId93"/>
          <w:pgSz w:w="16834" w:h="11909" w:orient="landscape" w:code="9"/>
          <w:pgMar w:top="1990" w:right="1520" w:bottom="1151" w:left="1134" w:header="567" w:footer="221" w:gutter="0"/>
          <w:cols w:space="720"/>
          <w:titlePg/>
        </w:sectPr>
      </w:pPr>
    </w:p>
    <w:p w:rsidR="003F0BC7" w:rsidRDefault="003F0BC7" w:rsidP="006A796D">
      <w:pPr>
        <w:spacing w:before="56" w:after="113"/>
        <w:ind w:firstLine="360"/>
        <w:rPr>
          <w:rFonts w:asciiTheme="minorHAnsi" w:hAnsiTheme="minorHAnsi"/>
          <w:b/>
          <w:sz w:val="24"/>
          <w:szCs w:val="24"/>
        </w:rPr>
      </w:pPr>
    </w:p>
    <w:p w:rsidR="006A796D" w:rsidRPr="00FA296E" w:rsidRDefault="006A796D" w:rsidP="006A796D">
      <w:pPr>
        <w:spacing w:before="56" w:after="113"/>
        <w:ind w:firstLine="360"/>
        <w:rPr>
          <w:rFonts w:asciiTheme="minorHAnsi" w:hAnsiTheme="minorHAnsi"/>
          <w:b/>
          <w:sz w:val="24"/>
          <w:szCs w:val="24"/>
        </w:rPr>
      </w:pPr>
      <w:r w:rsidRPr="00FA296E">
        <w:rPr>
          <w:rFonts w:asciiTheme="minorHAnsi" w:hAnsiTheme="minorHAnsi"/>
          <w:b/>
          <w:sz w:val="24"/>
          <w:szCs w:val="24"/>
        </w:rPr>
        <w:t>Descriç</w:t>
      </w:r>
      <w:r>
        <w:rPr>
          <w:rFonts w:asciiTheme="minorHAnsi" w:hAnsiTheme="minorHAnsi"/>
          <w:b/>
          <w:sz w:val="24"/>
          <w:szCs w:val="24"/>
        </w:rPr>
        <w:t>ão do mapa</w:t>
      </w:r>
      <w:r w:rsidRPr="00FA296E">
        <w:rPr>
          <w:rFonts w:asciiTheme="minorHAnsi" w:hAnsiTheme="minorHAnsi"/>
          <w:b/>
          <w:sz w:val="24"/>
          <w:szCs w:val="24"/>
        </w:rPr>
        <w:t>:</w:t>
      </w:r>
    </w:p>
    <w:p w:rsidR="006A796D" w:rsidRDefault="006A796D" w:rsidP="006A796D">
      <w:pPr>
        <w:spacing w:before="100" w:beforeAutospacing="1" w:after="100" w:afterAutospacing="1"/>
        <w:jc w:val="both"/>
        <w:rPr>
          <w:rFonts w:ascii="Calibri" w:hAnsi="Calibri" w:cs="Calibri"/>
          <w:color w:val="000000"/>
        </w:rPr>
      </w:pPr>
      <w:r w:rsidRPr="00D56DD2">
        <w:rPr>
          <w:rFonts w:ascii="Calibri" w:hAnsi="Calibri" w:cs="Calibri"/>
          <w:color w:val="000000"/>
        </w:rPr>
        <w:t xml:space="preserve">Este mapa </w:t>
      </w:r>
      <w:r>
        <w:rPr>
          <w:rFonts w:ascii="Calibri" w:hAnsi="Calibri" w:cs="Calibri"/>
          <w:color w:val="000000"/>
        </w:rPr>
        <w:t>será o</w:t>
      </w:r>
      <w:r w:rsidRPr="00D56DD2">
        <w:rPr>
          <w:rFonts w:ascii="Calibri" w:hAnsi="Calibri" w:cs="Calibri"/>
          <w:color w:val="000000"/>
        </w:rPr>
        <w:t xml:space="preserve"> responsável por </w:t>
      </w:r>
      <w:r>
        <w:rPr>
          <w:rFonts w:ascii="Calibri" w:hAnsi="Calibri" w:cs="Calibri"/>
          <w:color w:val="000000"/>
        </w:rPr>
        <w:t xml:space="preserve">ler os registros da </w:t>
      </w:r>
      <w:r w:rsidRPr="00D56DD2">
        <w:rPr>
          <w:rFonts w:ascii="Calibri" w:hAnsi="Calibri" w:cs="Calibri"/>
          <w:color w:val="000000"/>
        </w:rPr>
        <w:t>tabela REMUNERACAO_DOCENTE</w:t>
      </w:r>
      <w:r>
        <w:rPr>
          <w:rFonts w:ascii="Calibri" w:hAnsi="Calibri" w:cs="Calibri"/>
          <w:color w:val="000000"/>
        </w:rPr>
        <w:t>, aplicar a eles as regras necessárias para recuperar somente as informações referentes a faltas. Após realizar o tratamento destes dados, o Power Center atualizará o ca</w:t>
      </w:r>
      <w:r w:rsidR="001D1190">
        <w:rPr>
          <w:rFonts w:ascii="Calibri" w:hAnsi="Calibri" w:cs="Calibri"/>
          <w:color w:val="000000"/>
        </w:rPr>
        <w:t>mpo IND_APTO_PAGAMENTO para 2</w:t>
      </w:r>
      <w:r>
        <w:rPr>
          <w:rFonts w:ascii="Calibri" w:hAnsi="Calibri" w:cs="Calibri"/>
          <w:color w:val="000000"/>
        </w:rPr>
        <w:t>, principalmente e, consequentemente atualizará outros registros pertinentes a este passo, nesta mesma tabela - REMUNERACAO_DOCENTE.</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O fluxo de faltas é responsável por classificar os diferentes tipos de faltas existentes no processo da </w:t>
      </w:r>
      <w:proofErr w:type="spellStart"/>
      <w:r>
        <w:rPr>
          <w:rFonts w:ascii="Calibri" w:hAnsi="Calibri" w:cs="Calibri"/>
          <w:color w:val="000000"/>
        </w:rPr>
        <w:t>Estacio</w:t>
      </w:r>
      <w:proofErr w:type="spellEnd"/>
      <w:r>
        <w:rPr>
          <w:rFonts w:ascii="Calibri" w:hAnsi="Calibri" w:cs="Calibri"/>
          <w:color w:val="000000"/>
        </w:rPr>
        <w:t xml:space="preserve"> por este motivo, foi necessário criar 7 fluxos diferentes. Cada um irá atender a um tipo de faltas especificamente. O fluxo um irá tratar as faltas normais. O fluxo dois irá tratar as faltas normais abonadas. O fluxo três irá tratar as faltas referentes a aula extra. O fluxo quatro irá tratar as faltas retroativas. O fluxo cinto irá tratar as retroativas abonadas. O fluxo seis irá tratar as reposições de aulas por falta e, finalmente, o fluxo sete irá tratar as faltas de substituição. Cada um dos fluxos e responsável por recuperar somente as faltas relacionadas ao seu assunto. Posteriormente a isso será feito um </w:t>
      </w:r>
      <w:proofErr w:type="spellStart"/>
      <w:r>
        <w:rPr>
          <w:rFonts w:ascii="Calibri" w:hAnsi="Calibri" w:cs="Calibri"/>
          <w:color w:val="000000"/>
        </w:rPr>
        <w:t>union</w:t>
      </w:r>
      <w:proofErr w:type="spellEnd"/>
      <w:r>
        <w:rPr>
          <w:rFonts w:ascii="Calibri" w:hAnsi="Calibri" w:cs="Calibri"/>
          <w:color w:val="000000"/>
        </w:rPr>
        <w:t xml:space="preserve"> das informações para que todas passem pela validação de vigência (LKP_VIGENCIA) e verificação se o funcionário faz parte do administrativo (LKP_ADM_RH). A EXP_TRATA_DADOS é responsável por validar o retorno dessas </w:t>
      </w:r>
      <w:proofErr w:type="spellStart"/>
      <w:r>
        <w:rPr>
          <w:rFonts w:ascii="Calibri" w:hAnsi="Calibri" w:cs="Calibri"/>
          <w:color w:val="000000"/>
        </w:rPr>
        <w:t>lookups</w:t>
      </w:r>
      <w:proofErr w:type="spellEnd"/>
      <w:r>
        <w:rPr>
          <w:rFonts w:ascii="Calibri" w:hAnsi="Calibri" w:cs="Calibri"/>
          <w:color w:val="000000"/>
        </w:rPr>
        <w:t xml:space="preserve"> e alterar o campo IND_APTO_PAGAMENTO para 2. Os </w:t>
      </w:r>
      <w:proofErr w:type="spellStart"/>
      <w:r>
        <w:rPr>
          <w:rFonts w:ascii="Calibri" w:hAnsi="Calibri" w:cs="Calibri"/>
          <w:color w:val="000000"/>
        </w:rPr>
        <w:t>mapplets</w:t>
      </w:r>
      <w:proofErr w:type="spellEnd"/>
      <w:r>
        <w:rPr>
          <w:rFonts w:ascii="Calibri" w:hAnsi="Calibri" w:cs="Calibri"/>
          <w:color w:val="000000"/>
        </w:rPr>
        <w:t xml:space="preserve"> MPT_VERBA_RH e MPT_CENTRO_CUSTO são responsáveis por gerar os campos COD_VERBA_RH e COD_CENTRO_RESULTADO. A transformação UPD_ATUALIZA_DADOS e responsável por garantir a atualização dos registros na tabela.</w:t>
      </w:r>
    </w:p>
    <w:p w:rsidR="003F0BC7" w:rsidRDefault="006A796D" w:rsidP="003F0BC7">
      <w:pPr>
        <w:rPr>
          <w:rFonts w:asciiTheme="minorHAnsi" w:hAnsiTheme="minorHAnsi"/>
        </w:rPr>
      </w:pPr>
      <w:r w:rsidRPr="000E5EBC">
        <w:rPr>
          <w:rFonts w:asciiTheme="minorHAnsi" w:hAnsiTheme="minorHAnsi"/>
        </w:rPr>
        <w:t xml:space="preserve">Abaixo estão descritas as regras técnicas responsáveis por tornar os registros aptos ao pagamento: </w:t>
      </w:r>
    </w:p>
    <w:p w:rsidR="00596CB7" w:rsidRDefault="00596CB7" w:rsidP="003F0BC7">
      <w:pPr>
        <w:rPr>
          <w:rFonts w:ascii="Calibri" w:hAnsi="Calibri" w:cs="Calibri"/>
          <w:b/>
          <w:bCs/>
          <w:color w:val="000000"/>
        </w:rPr>
      </w:pPr>
    </w:p>
    <w:tbl>
      <w:tblPr>
        <w:tblW w:w="0" w:type="auto"/>
        <w:tblInd w:w="55" w:type="dxa"/>
        <w:tblCellMar>
          <w:left w:w="70" w:type="dxa"/>
          <w:right w:w="70" w:type="dxa"/>
        </w:tblCellMar>
        <w:tblLook w:val="04A0" w:firstRow="1" w:lastRow="0" w:firstColumn="1" w:lastColumn="0" w:noHBand="0" w:noVBand="1"/>
      </w:tblPr>
      <w:tblGrid>
        <w:gridCol w:w="6223"/>
        <w:gridCol w:w="346"/>
        <w:gridCol w:w="347"/>
        <w:gridCol w:w="347"/>
        <w:gridCol w:w="347"/>
        <w:gridCol w:w="347"/>
        <w:gridCol w:w="347"/>
        <w:gridCol w:w="549"/>
      </w:tblGrid>
      <w:tr w:rsidR="006A796D" w:rsidRPr="000A45F5" w:rsidTr="00495B2E">
        <w:trPr>
          <w:trHeight w:val="1759"/>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jc w:val="center"/>
              <w:rPr>
                <w:rFonts w:ascii="Calibri" w:hAnsi="Calibri"/>
                <w:b/>
                <w:bCs/>
                <w:color w:val="000000"/>
                <w:sz w:val="22"/>
                <w:szCs w:val="22"/>
                <w:lang w:eastAsia="pt-BR"/>
              </w:rPr>
            </w:pPr>
            <w:r w:rsidRPr="000A45F5">
              <w:rPr>
                <w:rFonts w:ascii="Calibri" w:hAnsi="Calibri"/>
                <w:b/>
                <w:bCs/>
                <w:color w:val="000000"/>
                <w:sz w:val="22"/>
                <w:szCs w:val="22"/>
                <w:lang w:eastAsia="pt-BR"/>
              </w:rPr>
              <w:t>REGRA TECNICA</w:t>
            </w:r>
          </w:p>
        </w:tc>
        <w:tc>
          <w:tcPr>
            <w:tcW w:w="0" w:type="auto"/>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0A45F5" w:rsidRDefault="006A796D" w:rsidP="00556E51">
            <w:pPr>
              <w:widowControl/>
              <w:spacing w:before="0" w:after="0" w:line="240" w:lineRule="auto"/>
              <w:jc w:val="right"/>
              <w:rPr>
                <w:rFonts w:ascii="Calibri" w:hAnsi="Calibri"/>
                <w:color w:val="000000"/>
                <w:lang w:eastAsia="pt-BR"/>
              </w:rPr>
            </w:pPr>
            <w:r w:rsidRPr="000A45F5">
              <w:rPr>
                <w:rFonts w:ascii="Calibri" w:hAnsi="Calibri"/>
                <w:color w:val="000000"/>
                <w:lang w:eastAsia="pt-BR"/>
              </w:rPr>
              <w:t>Falta Normal</w:t>
            </w:r>
          </w:p>
        </w:tc>
        <w:tc>
          <w:tcPr>
            <w:tcW w:w="0" w:type="auto"/>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0A45F5" w:rsidRDefault="006A796D" w:rsidP="00556E51">
            <w:pPr>
              <w:widowControl/>
              <w:spacing w:before="0" w:after="0" w:line="240" w:lineRule="auto"/>
              <w:jc w:val="right"/>
              <w:rPr>
                <w:rFonts w:ascii="Calibri" w:hAnsi="Calibri"/>
                <w:color w:val="000000"/>
                <w:lang w:eastAsia="pt-BR"/>
              </w:rPr>
            </w:pPr>
            <w:r w:rsidRPr="000A45F5">
              <w:rPr>
                <w:rFonts w:ascii="Calibri" w:hAnsi="Calibri"/>
                <w:color w:val="000000"/>
                <w:lang w:eastAsia="pt-BR"/>
              </w:rPr>
              <w:t>Abono Normal</w:t>
            </w:r>
          </w:p>
        </w:tc>
        <w:tc>
          <w:tcPr>
            <w:tcW w:w="0" w:type="auto"/>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0A45F5" w:rsidRDefault="006A796D" w:rsidP="00556E51">
            <w:pPr>
              <w:widowControl/>
              <w:spacing w:before="0" w:after="0" w:line="240" w:lineRule="auto"/>
              <w:jc w:val="right"/>
              <w:rPr>
                <w:rFonts w:ascii="Calibri" w:hAnsi="Calibri"/>
                <w:color w:val="000000"/>
                <w:lang w:eastAsia="pt-BR"/>
              </w:rPr>
            </w:pPr>
            <w:r w:rsidRPr="000A45F5">
              <w:rPr>
                <w:rFonts w:ascii="Calibri" w:hAnsi="Calibri"/>
                <w:color w:val="000000"/>
                <w:lang w:eastAsia="pt-BR"/>
              </w:rPr>
              <w:t>Aula Extra</w:t>
            </w:r>
          </w:p>
        </w:tc>
        <w:tc>
          <w:tcPr>
            <w:tcW w:w="0" w:type="auto"/>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0A45F5" w:rsidRDefault="006A796D" w:rsidP="00556E51">
            <w:pPr>
              <w:widowControl/>
              <w:spacing w:before="0" w:after="0" w:line="240" w:lineRule="auto"/>
              <w:jc w:val="right"/>
              <w:rPr>
                <w:rFonts w:ascii="Calibri" w:hAnsi="Calibri"/>
                <w:color w:val="000000"/>
                <w:lang w:eastAsia="pt-BR"/>
              </w:rPr>
            </w:pPr>
            <w:r w:rsidRPr="000A45F5">
              <w:rPr>
                <w:rFonts w:ascii="Calibri" w:hAnsi="Calibri"/>
                <w:color w:val="000000"/>
                <w:lang w:eastAsia="pt-BR"/>
              </w:rPr>
              <w:t>Falta Retroativa</w:t>
            </w:r>
          </w:p>
        </w:tc>
        <w:tc>
          <w:tcPr>
            <w:tcW w:w="0" w:type="auto"/>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0A45F5" w:rsidRDefault="006A796D" w:rsidP="00556E51">
            <w:pPr>
              <w:widowControl/>
              <w:spacing w:before="0" w:after="0" w:line="240" w:lineRule="auto"/>
              <w:jc w:val="right"/>
              <w:rPr>
                <w:rFonts w:ascii="Calibri" w:hAnsi="Calibri"/>
                <w:color w:val="000000"/>
                <w:lang w:eastAsia="pt-BR"/>
              </w:rPr>
            </w:pPr>
            <w:r w:rsidRPr="000A45F5">
              <w:rPr>
                <w:rFonts w:ascii="Calibri" w:hAnsi="Calibri"/>
                <w:color w:val="000000"/>
                <w:lang w:eastAsia="pt-BR"/>
              </w:rPr>
              <w:t xml:space="preserve"> Abono Retroativo</w:t>
            </w:r>
          </w:p>
        </w:tc>
        <w:tc>
          <w:tcPr>
            <w:tcW w:w="0" w:type="auto"/>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0A45F5" w:rsidRDefault="006A796D" w:rsidP="00556E51">
            <w:pPr>
              <w:widowControl/>
              <w:spacing w:before="0" w:after="0" w:line="240" w:lineRule="auto"/>
              <w:jc w:val="right"/>
              <w:rPr>
                <w:rFonts w:ascii="Calibri" w:hAnsi="Calibri"/>
                <w:color w:val="000000"/>
                <w:lang w:eastAsia="pt-BR"/>
              </w:rPr>
            </w:pPr>
            <w:r w:rsidRPr="000A45F5">
              <w:rPr>
                <w:rFonts w:ascii="Calibri" w:hAnsi="Calibri"/>
                <w:color w:val="000000"/>
                <w:lang w:eastAsia="pt-BR"/>
              </w:rPr>
              <w:t xml:space="preserve">Aula de </w:t>
            </w:r>
            <w:proofErr w:type="spellStart"/>
            <w:r w:rsidRPr="000A45F5">
              <w:rPr>
                <w:rFonts w:ascii="Calibri" w:hAnsi="Calibri"/>
                <w:color w:val="000000"/>
                <w:lang w:eastAsia="pt-BR"/>
              </w:rPr>
              <w:t>Substituicao</w:t>
            </w:r>
            <w:proofErr w:type="spellEnd"/>
          </w:p>
        </w:tc>
        <w:tc>
          <w:tcPr>
            <w:tcW w:w="0" w:type="auto"/>
            <w:tcBorders>
              <w:top w:val="single" w:sz="4" w:space="0" w:color="auto"/>
              <w:left w:val="nil"/>
              <w:bottom w:val="single" w:sz="4" w:space="0" w:color="auto"/>
              <w:right w:val="single" w:sz="4" w:space="0" w:color="auto"/>
            </w:tcBorders>
            <w:shd w:val="clear" w:color="auto" w:fill="auto"/>
            <w:textDirection w:val="tbRl"/>
            <w:vAlign w:val="bottom"/>
            <w:hideMark/>
          </w:tcPr>
          <w:p w:rsidR="006A796D" w:rsidRPr="000A45F5" w:rsidRDefault="006A796D" w:rsidP="00556E51">
            <w:pPr>
              <w:widowControl/>
              <w:spacing w:before="0" w:after="0" w:line="240" w:lineRule="auto"/>
              <w:jc w:val="right"/>
              <w:rPr>
                <w:rFonts w:ascii="Calibri" w:hAnsi="Calibri"/>
                <w:color w:val="000000"/>
                <w:lang w:eastAsia="pt-BR"/>
              </w:rPr>
            </w:pPr>
            <w:r w:rsidRPr="000A45F5">
              <w:rPr>
                <w:rFonts w:ascii="Calibri" w:hAnsi="Calibri"/>
                <w:color w:val="000000"/>
                <w:lang w:eastAsia="pt-BR"/>
              </w:rPr>
              <w:t>Reposição de Aulas</w:t>
            </w:r>
            <w:r w:rsidRPr="000A45F5">
              <w:rPr>
                <w:rFonts w:ascii="Calibri" w:hAnsi="Calibri"/>
                <w:color w:val="000000"/>
                <w:lang w:eastAsia="pt-BR"/>
              </w:rPr>
              <w:br/>
              <w:t>por Falta</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IND_FALTA = 'S'</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NVL(IND_PAGAR_FALTA_RET, 'N') = 'N'</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IND_PAGAR_FALTA_RET = 'S'</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val="en-US" w:eastAsia="pt-BR"/>
              </w:rPr>
            </w:pPr>
            <w:r w:rsidRPr="000A45F5">
              <w:rPr>
                <w:rFonts w:ascii="Calibri" w:hAnsi="Calibri"/>
                <w:color w:val="000000"/>
                <w:lang w:val="en-US" w:eastAsia="pt-BR"/>
              </w:rPr>
              <w:t>TRUNC(DT_FALTA) BETWEEN DT_COMP_INI AND DT_COMP_FIM)</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val="en-US" w:eastAsia="pt-BR"/>
              </w:rPr>
            </w:pPr>
            <w:r w:rsidRPr="000A45F5">
              <w:rPr>
                <w:rFonts w:ascii="Calibri" w:hAnsi="Calibri"/>
                <w:color w:val="000000"/>
                <w:lang w:val="en-US" w:eastAsia="pt-BR"/>
              </w:rPr>
              <w:t>TRUNC(DT_LANCAMENTO_FALTA_RET) BETWEEN DT_COMP_INI AND DT_COMP_FIM)</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val="en-US" w:eastAsia="pt-BR"/>
              </w:rPr>
            </w:pPr>
            <w:r w:rsidRPr="000A45F5">
              <w:rPr>
                <w:rFonts w:ascii="Calibri" w:hAnsi="Calibri"/>
                <w:color w:val="000000"/>
                <w:sz w:val="22"/>
                <w:szCs w:val="22"/>
                <w:lang w:val="en-US" w:eastAsia="pt-BR"/>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val="en-US" w:eastAsia="pt-BR"/>
              </w:rPr>
            </w:pPr>
            <w:r w:rsidRPr="000A45F5">
              <w:rPr>
                <w:rFonts w:ascii="Calibri" w:hAnsi="Calibri"/>
                <w:color w:val="000000"/>
                <w:sz w:val="22"/>
                <w:szCs w:val="22"/>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val="en-US" w:eastAsia="pt-BR"/>
              </w:rPr>
            </w:pPr>
            <w:r w:rsidRPr="000A45F5">
              <w:rPr>
                <w:rFonts w:ascii="Calibri" w:hAnsi="Calibri"/>
                <w:color w:val="000000"/>
                <w:sz w:val="22"/>
                <w:szCs w:val="22"/>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IND_PAGAMENTO = 'S'</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52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0A45F5" w:rsidRDefault="006A796D" w:rsidP="00495B2E">
            <w:pPr>
              <w:widowControl/>
              <w:spacing w:before="0" w:after="0" w:line="240" w:lineRule="auto"/>
              <w:rPr>
                <w:rFonts w:ascii="Calibri" w:hAnsi="Calibri"/>
                <w:color w:val="000000"/>
                <w:lang w:val="en-US" w:eastAsia="pt-BR"/>
              </w:rPr>
            </w:pPr>
            <w:r w:rsidRPr="000A45F5">
              <w:rPr>
                <w:rFonts w:ascii="Calibri" w:hAnsi="Calibri"/>
                <w:color w:val="000000"/>
                <w:lang w:val="en-US" w:eastAsia="pt-BR"/>
              </w:rPr>
              <w:t>TRUNC(SYSDATE) BETWEEN CT.DT_INI_VIGENCIA AND NVL(DT_FIM_VIGENCIA,SYSDATE)</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NVL(V_IND_PAGAMENTO_ALOCACAO,'S') = 'S'</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282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NOT EXISTS (SELECT 1</w:t>
            </w:r>
            <w:r w:rsidRPr="000A45F5">
              <w:rPr>
                <w:rFonts w:ascii="Calibri" w:hAnsi="Calibri"/>
                <w:color w:val="000000"/>
                <w:lang w:eastAsia="pt-BR"/>
              </w:rPr>
              <w:br/>
              <w:t xml:space="preserve">                FROM SIA.VIGENCIA_BLOQUEIO_PAGAMENTO VP</w:t>
            </w:r>
            <w:r w:rsidRPr="000A45F5">
              <w:rPr>
                <w:rFonts w:ascii="Calibri" w:hAnsi="Calibri"/>
                <w:color w:val="000000"/>
                <w:lang w:eastAsia="pt-BR"/>
              </w:rPr>
              <w:br/>
              <w:t xml:space="preserve">               WHERE VP.COD_TIPO_CURSO = V_COD_TIPO_CURSO</w:t>
            </w:r>
            <w:r w:rsidRPr="000A45F5">
              <w:rPr>
                <w:rFonts w:ascii="Calibri" w:hAnsi="Calibri"/>
                <w:color w:val="000000"/>
                <w:lang w:eastAsia="pt-BR"/>
              </w:rPr>
              <w:br/>
              <w:t xml:space="preserve">                 AND VP.COD_INSTITUICAO = P_COD_INSTITUICAO</w:t>
            </w:r>
            <w:r w:rsidRPr="000A45F5">
              <w:rPr>
                <w:rFonts w:ascii="Calibri" w:hAnsi="Calibri"/>
                <w:color w:val="000000"/>
                <w:lang w:eastAsia="pt-BR"/>
              </w:rPr>
              <w:br/>
              <w:t xml:space="preserve">                 AND TRUNC(P_DT_COMPETENCIA, 'MM') BETWEEN TRUNC(DT_INI_VIGENCIA, 'MM') AND TRUNC(DT_FIM_VIGENCIA, 'MM')</w:t>
            </w:r>
            <w:r w:rsidRPr="000A45F5">
              <w:rPr>
                <w:rFonts w:ascii="Calibri" w:hAnsi="Calibri"/>
                <w:color w:val="000000"/>
                <w:lang w:eastAsia="pt-BR"/>
              </w:rPr>
              <w:br/>
              <w:t xml:space="preserve">                 AND TRUNC(P_DT_COMPETENCIA, 'YYYY') BETWEEN TRUNC(DT_INI_VIGENCIA, 'YYYY') AND TRUNC(DT_FIM_VIGENCIA, 'YYYY')</w:t>
            </w:r>
            <w:r w:rsidRPr="000A45F5">
              <w:rPr>
                <w:rFonts w:ascii="Calibri" w:hAnsi="Calibri"/>
                <w:color w:val="000000"/>
                <w:lang w:eastAsia="pt-BR"/>
              </w:rPr>
              <w:br/>
              <w:t xml:space="preserve">                 AND ((VP.COD_CURSO IS NULL AND V_COD_CURSO = V_COD_CURSO) OR (VP.COD_CURSO IS NOT NULL AND VP.COD_CURSO = V_COD_CURSO)))</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lastRenderedPageBreak/>
              <w:t>IND_TIPO_SALARIO = 'H'</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78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NOT EXISTS (SELECT 1</w:t>
            </w:r>
            <w:r w:rsidRPr="000A45F5">
              <w:rPr>
                <w:rFonts w:ascii="Calibri" w:hAnsi="Calibri"/>
                <w:color w:val="000000"/>
                <w:lang w:eastAsia="pt-BR"/>
              </w:rPr>
              <w:br/>
              <w:t xml:space="preserve">                           FROM SIA.ADMINISTRATIVO_RH ARH</w:t>
            </w:r>
            <w:r w:rsidRPr="000A45F5">
              <w:rPr>
                <w:rFonts w:ascii="Calibri" w:hAnsi="Calibri"/>
                <w:color w:val="000000"/>
                <w:lang w:eastAsia="pt-BR"/>
              </w:rPr>
              <w:br/>
              <w:t xml:space="preserve">                          WHERE ARH.NUM_MATRICULA = V_NUM_MATRICULA)</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IND_ABONO = 'S'</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NVL(IND_PAGAR_ABONO_RET, 'N') = 'N'</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IND_PAGAR_ABONO_RET = 'S'</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val="en-US" w:eastAsia="pt-BR"/>
              </w:rPr>
            </w:pPr>
            <w:r w:rsidRPr="000A45F5">
              <w:rPr>
                <w:rFonts w:ascii="Calibri" w:hAnsi="Calibri"/>
                <w:color w:val="000000"/>
                <w:lang w:val="en-US" w:eastAsia="pt-BR"/>
              </w:rPr>
              <w:t>TRUNC(DT_LANCAMENTO_ABONO) BETWEEN V_DT_COMP_INI AND V_DT_COMP_FIM</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val="en-US" w:eastAsia="pt-BR"/>
              </w:rPr>
            </w:pPr>
            <w:r w:rsidRPr="000A45F5">
              <w:rPr>
                <w:rFonts w:ascii="Calibri" w:hAnsi="Calibri"/>
                <w:color w:val="000000"/>
                <w:sz w:val="22"/>
                <w:szCs w:val="22"/>
                <w:lang w:val="en-US" w:eastAsia="pt-BR"/>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val="en-US" w:eastAsia="pt-BR"/>
              </w:rPr>
            </w:pPr>
            <w:r w:rsidRPr="000A45F5">
              <w:rPr>
                <w:rFonts w:ascii="Calibri" w:hAnsi="Calibri"/>
                <w:color w:val="000000"/>
                <w:lang w:val="en-US" w:eastAsia="pt-BR"/>
              </w:rPr>
              <w:t>TRUNC(DT_LANCAMENTO_ABONO_RET) BETWEEN V_DT_COMP_INI AND V_DT_COMP_FIM)</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val="en-US" w:eastAsia="pt-BR"/>
              </w:rPr>
            </w:pPr>
            <w:r w:rsidRPr="000A45F5">
              <w:rPr>
                <w:rFonts w:ascii="Calibri" w:hAnsi="Calibri"/>
                <w:color w:val="000000"/>
                <w:sz w:val="22"/>
                <w:szCs w:val="22"/>
                <w:lang w:val="en-US" w:eastAsia="pt-BR"/>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val="en-US" w:eastAsia="pt-BR"/>
              </w:rPr>
            </w:pPr>
            <w:r w:rsidRPr="000A45F5">
              <w:rPr>
                <w:rFonts w:ascii="Calibri" w:hAnsi="Calibri"/>
                <w:color w:val="000000"/>
                <w:sz w:val="22"/>
                <w:szCs w:val="22"/>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val="en-US" w:eastAsia="pt-BR"/>
              </w:rPr>
            </w:pPr>
            <w:r w:rsidRPr="000A45F5">
              <w:rPr>
                <w:rFonts w:ascii="Calibri" w:hAnsi="Calibri"/>
                <w:color w:val="000000"/>
                <w:sz w:val="22"/>
                <w:szCs w:val="22"/>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val="en-US" w:eastAsia="pt-BR"/>
              </w:rPr>
            </w:pPr>
            <w:r w:rsidRPr="000A45F5">
              <w:rPr>
                <w:rFonts w:ascii="Calibri" w:hAnsi="Calibri"/>
                <w:color w:val="000000"/>
                <w:sz w:val="22"/>
                <w:szCs w:val="22"/>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TIPO_AULA = 'E'</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val="en-US" w:eastAsia="pt-BR"/>
              </w:rPr>
            </w:pPr>
            <w:r w:rsidRPr="000A45F5">
              <w:rPr>
                <w:rFonts w:ascii="Calibri" w:hAnsi="Calibri"/>
                <w:color w:val="000000"/>
                <w:lang w:val="en-US" w:eastAsia="pt-BR"/>
              </w:rPr>
              <w:t>TRUNC(DT_AUTORIZA_3) BETWEEN V_DT_COMP_INI AND V_DT_COMP_FIM</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val="en-US" w:eastAsia="pt-BR"/>
              </w:rPr>
            </w:pPr>
            <w:r w:rsidRPr="000A45F5">
              <w:rPr>
                <w:rFonts w:ascii="Calibri" w:hAnsi="Calibri"/>
                <w:color w:val="000000"/>
                <w:sz w:val="22"/>
                <w:szCs w:val="22"/>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val="en-US" w:eastAsia="pt-BR"/>
              </w:rPr>
            </w:pPr>
            <w:r w:rsidRPr="000A45F5">
              <w:rPr>
                <w:rFonts w:ascii="Calibri" w:hAnsi="Calibri"/>
                <w:color w:val="000000"/>
                <w:sz w:val="22"/>
                <w:szCs w:val="22"/>
                <w:lang w:val="en-US"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IND_GERA_PAGAMENTO = 'S'</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IND_TIPO_AULA = 'R'</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IND_REPOSICAO = 'S'</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r>
      <w:tr w:rsidR="006A796D" w:rsidRPr="000A45F5" w:rsidTr="00495B2E">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lang w:eastAsia="pt-BR"/>
              </w:rPr>
            </w:pPr>
            <w:r w:rsidRPr="000A45F5">
              <w:rPr>
                <w:rFonts w:ascii="Calibri" w:hAnsi="Calibri"/>
                <w:color w:val="000000"/>
                <w:lang w:eastAsia="pt-BR"/>
              </w:rPr>
              <w:t>IND_TIPO_AULA = 'S'</w:t>
            </w:r>
          </w:p>
        </w:tc>
        <w:tc>
          <w:tcPr>
            <w:tcW w:w="0" w:type="auto"/>
            <w:tcBorders>
              <w:top w:val="nil"/>
              <w:left w:val="nil"/>
              <w:bottom w:val="single" w:sz="4" w:space="0" w:color="auto"/>
              <w:right w:val="single" w:sz="4" w:space="0" w:color="auto"/>
            </w:tcBorders>
            <w:shd w:val="clear" w:color="auto" w:fill="auto"/>
            <w:noWrap/>
            <w:vAlign w:val="bottom"/>
            <w:hideMark/>
          </w:tcPr>
          <w:p w:rsidR="006A796D" w:rsidRPr="000A45F5" w:rsidRDefault="006A796D" w:rsidP="00495B2E">
            <w:pPr>
              <w:widowControl/>
              <w:spacing w:before="0" w:after="0" w:line="240" w:lineRule="auto"/>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noWrap/>
            <w:vAlign w:val="center"/>
            <w:hideMark/>
          </w:tcPr>
          <w:p w:rsidR="006A796D" w:rsidRPr="000A45F5" w:rsidRDefault="006A796D" w:rsidP="00495B2E">
            <w:pPr>
              <w:widowControl/>
              <w:spacing w:before="0" w:after="0" w:line="240" w:lineRule="auto"/>
              <w:jc w:val="center"/>
              <w:rPr>
                <w:rFonts w:ascii="Calibri" w:hAnsi="Calibri"/>
                <w:color w:val="000000"/>
                <w:sz w:val="22"/>
                <w:szCs w:val="22"/>
                <w:lang w:eastAsia="pt-BR"/>
              </w:rPr>
            </w:pPr>
            <w:r w:rsidRPr="000A45F5">
              <w:rPr>
                <w:rFonts w:ascii="Calibri" w:hAnsi="Calibri"/>
                <w:color w:val="000000"/>
                <w:sz w:val="22"/>
                <w:szCs w:val="22"/>
                <w:lang w:eastAsia="pt-BR"/>
              </w:rPr>
              <w:t> </w:t>
            </w:r>
          </w:p>
        </w:tc>
      </w:tr>
    </w:tbl>
    <w:p w:rsidR="006A796D" w:rsidRPr="0098124A" w:rsidRDefault="006A796D" w:rsidP="006A796D">
      <w:pPr>
        <w:spacing w:before="100" w:beforeAutospacing="1" w:after="100" w:afterAutospacing="1"/>
        <w:rPr>
          <w:rFonts w:ascii="Calibri" w:hAnsi="Calibri" w:cs="Calibri"/>
        </w:rPr>
      </w:pPr>
    </w:p>
    <w:p w:rsidR="006A796D" w:rsidRPr="00FA296E" w:rsidRDefault="006A796D" w:rsidP="006A796D">
      <w:pPr>
        <w:spacing w:before="100" w:beforeAutospacing="1" w:after="100" w:afterAutospacing="1"/>
        <w:ind w:left="360"/>
        <w:rPr>
          <w:b/>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6A796D" w:rsidRPr="003F639E" w:rsidTr="00495B2E">
        <w:trPr>
          <w:trHeight w:val="330"/>
        </w:trPr>
        <w:tc>
          <w:tcPr>
            <w:tcW w:w="2410" w:type="dxa"/>
            <w:shd w:val="clear" w:color="auto" w:fill="333399"/>
          </w:tcPr>
          <w:p w:rsidR="006A796D" w:rsidRPr="003F639E" w:rsidRDefault="006A796D" w:rsidP="00495B2E">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Fontes</w:t>
            </w:r>
          </w:p>
        </w:tc>
        <w:tc>
          <w:tcPr>
            <w:tcW w:w="2976"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Destinos</w:t>
            </w:r>
          </w:p>
        </w:tc>
      </w:tr>
      <w:tr w:rsidR="006A796D" w:rsidRPr="003F639E" w:rsidTr="00495B2E">
        <w:trPr>
          <w:trHeight w:val="510"/>
        </w:trPr>
        <w:tc>
          <w:tcPr>
            <w:tcW w:w="2410" w:type="dxa"/>
            <w:shd w:val="clear" w:color="auto" w:fill="CCCCFF"/>
          </w:tcPr>
          <w:p w:rsidR="006A796D" w:rsidRPr="003F639E" w:rsidRDefault="006A796D" w:rsidP="00495B2E">
            <w:pPr>
              <w:spacing w:before="56" w:after="113"/>
              <w:ind w:left="360"/>
            </w:pPr>
            <w:proofErr w:type="spellStart"/>
            <w:r>
              <w:rPr>
                <w:rFonts w:ascii="Calibri" w:hAnsi="Calibri" w:cs="Calibri"/>
                <w:color w:val="000000"/>
              </w:rPr>
              <w:t>m_atualiza_faltas_remuneracao_docente</w:t>
            </w:r>
            <w:proofErr w:type="spellEnd"/>
          </w:p>
        </w:tc>
        <w:tc>
          <w:tcPr>
            <w:tcW w:w="3119" w:type="dxa"/>
            <w:shd w:val="clear" w:color="auto" w:fill="CCCCFF"/>
          </w:tcPr>
          <w:p w:rsidR="006A796D" w:rsidRPr="003F639E" w:rsidRDefault="006A796D" w:rsidP="00495B2E">
            <w:pPr>
              <w:spacing w:before="56" w:after="113"/>
              <w:ind w:left="360"/>
            </w:pPr>
            <w:r>
              <w:rPr>
                <w:rFonts w:ascii="Calibri" w:hAnsi="Calibri" w:cs="Calibri"/>
                <w:color w:val="000000"/>
              </w:rPr>
              <w:t>Tabelas REMUNERACAO_DOCENTE</w:t>
            </w:r>
          </w:p>
        </w:tc>
        <w:tc>
          <w:tcPr>
            <w:tcW w:w="2976" w:type="dxa"/>
            <w:shd w:val="clear" w:color="auto" w:fill="CCCCFF"/>
          </w:tcPr>
          <w:p w:rsidR="006A796D" w:rsidRPr="003F639E" w:rsidRDefault="006A796D" w:rsidP="00495B2E">
            <w:pPr>
              <w:spacing w:before="56" w:after="113"/>
              <w:ind w:left="360"/>
            </w:pPr>
            <w:r>
              <w:rPr>
                <w:rFonts w:ascii="Calibri" w:hAnsi="Calibri" w:cs="Calibri"/>
                <w:color w:val="000000"/>
              </w:rPr>
              <w:t xml:space="preserve"> Tabela REMUNERACAO_DOCENTE</w:t>
            </w:r>
          </w:p>
        </w:tc>
      </w:tr>
    </w:tbl>
    <w:p w:rsidR="006A796D" w:rsidRDefault="006A796D" w:rsidP="006A796D">
      <w:pPr>
        <w:spacing w:before="56" w:after="113"/>
      </w:pPr>
    </w:p>
    <w:p w:rsidR="003F0BC7" w:rsidRPr="006E6CD0" w:rsidRDefault="003F0BC7" w:rsidP="006E6CD0">
      <w:pPr>
        <w:widowControl/>
        <w:spacing w:before="0" w:after="0" w:line="240" w:lineRule="auto"/>
        <w:rPr>
          <w:rFonts w:asciiTheme="majorHAnsi" w:eastAsiaTheme="majorEastAsia" w:hAnsiTheme="majorHAnsi" w:cstheme="majorBidi"/>
          <w:b/>
          <w:bCs/>
          <w:color w:val="365F91" w:themeColor="accent1" w:themeShade="BF"/>
          <w:sz w:val="28"/>
          <w:szCs w:val="28"/>
        </w:rPr>
        <w:sectPr w:rsidR="003F0BC7" w:rsidRPr="006E6CD0" w:rsidSect="003F0BC7">
          <w:headerReference w:type="first" r:id="rId94"/>
          <w:footerReference w:type="first" r:id="rId95"/>
          <w:pgSz w:w="11909" w:h="16834" w:code="9"/>
          <w:pgMar w:top="1520" w:right="1151" w:bottom="1134" w:left="1990" w:header="567" w:footer="221" w:gutter="0"/>
          <w:cols w:space="720"/>
          <w:titlePg/>
        </w:sectPr>
      </w:pPr>
    </w:p>
    <w:p w:rsidR="006A796D" w:rsidRPr="003F639E" w:rsidRDefault="006A796D" w:rsidP="006A796D">
      <w:pPr>
        <w:pStyle w:val="MMTopic3"/>
        <w:rPr>
          <w:lang w:val="pt-BR"/>
        </w:rPr>
      </w:pPr>
      <w:bookmarkStart w:id="27" w:name="_Toc342586726"/>
      <w:r>
        <w:rPr>
          <w:lang w:val="pt-BR"/>
        </w:rPr>
        <w:lastRenderedPageBreak/>
        <w:t>Es</w:t>
      </w:r>
      <w:r w:rsidRPr="003F639E">
        <w:rPr>
          <w:lang w:val="pt-BR"/>
        </w:rPr>
        <w:t>truturas de Dados</w:t>
      </w:r>
      <w:r>
        <w:rPr>
          <w:lang w:val="pt-BR"/>
        </w:rPr>
        <w:t xml:space="preserve"> - </w:t>
      </w:r>
      <w:proofErr w:type="spellStart"/>
      <w:r>
        <w:rPr>
          <w:lang w:val="pt-BR"/>
        </w:rPr>
        <w:t>m_</w:t>
      </w:r>
      <w:r w:rsidR="003F0BC7">
        <w:rPr>
          <w:lang w:val="pt-BR"/>
        </w:rPr>
        <w:t>atualiza</w:t>
      </w:r>
      <w:r>
        <w:rPr>
          <w:lang w:val="pt-BR"/>
        </w:rPr>
        <w:t>_extensao_remuneracao_docente</w:t>
      </w:r>
      <w:bookmarkEnd w:id="27"/>
      <w:proofErr w:type="spellEnd"/>
    </w:p>
    <w:p w:rsidR="006A796D" w:rsidRDefault="006A796D" w:rsidP="006A796D">
      <w:pPr>
        <w:spacing w:before="56" w:after="113"/>
        <w:rPr>
          <w:rFonts w:asciiTheme="minorHAnsi" w:hAnsiTheme="minorHAnsi"/>
          <w:b/>
          <w:sz w:val="24"/>
          <w:szCs w:val="24"/>
        </w:rPr>
      </w:pPr>
    </w:p>
    <w:p w:rsidR="006A796D"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6A796D" w:rsidRDefault="006A796D" w:rsidP="006A796D">
      <w:pPr>
        <w:spacing w:before="56" w:after="113"/>
        <w:ind w:firstLine="360"/>
        <w:rPr>
          <w:rFonts w:asciiTheme="minorHAnsi" w:hAnsiTheme="minorHAnsi"/>
          <w:b/>
          <w:sz w:val="24"/>
          <w:szCs w:val="24"/>
        </w:rPr>
      </w:pPr>
    </w:p>
    <w:p w:rsidR="006A796D" w:rsidRDefault="007926DE" w:rsidP="006A796D">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109" type="#_x0000_t75" style="position:absolute;left:0;text-align:left;margin-left:10.4pt;margin-top:2.25pt;width:733.15pt;height:162.65pt;z-index:251652608" filled="t" stroked="t">
            <v:imagedata r:id="rId96" o:title=""/>
          </v:shape>
          <o:OLEObject Type="Embed" ProgID="Visio.Drawing.11" ShapeID="_x0000_s1109" DrawAspect="Content" ObjectID="_1417441521" r:id="rId97"/>
        </w:pict>
      </w: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3F0BC7" w:rsidRDefault="003F0BC7">
      <w:pPr>
        <w:widowControl/>
        <w:spacing w:before="0" w:after="0" w:line="240" w:lineRule="auto"/>
        <w:rPr>
          <w:rFonts w:asciiTheme="minorHAnsi" w:hAnsiTheme="minorHAnsi"/>
          <w:b/>
          <w:sz w:val="24"/>
          <w:szCs w:val="24"/>
        </w:rPr>
      </w:pPr>
      <w:r>
        <w:rPr>
          <w:rFonts w:asciiTheme="minorHAnsi" w:hAnsiTheme="minorHAnsi"/>
          <w:b/>
          <w:sz w:val="24"/>
          <w:szCs w:val="24"/>
        </w:rPr>
        <w:br w:type="page"/>
      </w:r>
    </w:p>
    <w:p w:rsidR="003F0BC7" w:rsidRDefault="003F0BC7" w:rsidP="006A796D">
      <w:pPr>
        <w:spacing w:before="56" w:after="113"/>
        <w:ind w:firstLine="360"/>
        <w:rPr>
          <w:rFonts w:asciiTheme="minorHAnsi" w:hAnsiTheme="minorHAnsi"/>
          <w:b/>
          <w:sz w:val="24"/>
          <w:szCs w:val="24"/>
        </w:rPr>
        <w:sectPr w:rsidR="003F0BC7" w:rsidSect="003F0BC7">
          <w:headerReference w:type="first" r:id="rId98"/>
          <w:footerReference w:type="first" r:id="rId99"/>
          <w:pgSz w:w="16834" w:h="11909" w:orient="landscape" w:code="9"/>
          <w:pgMar w:top="1990" w:right="1520" w:bottom="1151" w:left="1134" w:header="567" w:footer="221" w:gutter="0"/>
          <w:cols w:space="720"/>
          <w:titlePg/>
        </w:sectPr>
      </w:pPr>
    </w:p>
    <w:p w:rsidR="006A796D" w:rsidRDefault="006A796D" w:rsidP="006A796D">
      <w:pPr>
        <w:spacing w:before="56" w:after="113"/>
        <w:ind w:firstLine="360"/>
        <w:rPr>
          <w:rFonts w:asciiTheme="minorHAnsi" w:hAnsiTheme="minorHAnsi"/>
          <w:b/>
          <w:sz w:val="24"/>
          <w:szCs w:val="24"/>
        </w:rPr>
      </w:pPr>
    </w:p>
    <w:p w:rsidR="006A796D" w:rsidRPr="00FA296E" w:rsidRDefault="006A796D" w:rsidP="006A796D">
      <w:pPr>
        <w:spacing w:before="56" w:after="113"/>
        <w:ind w:firstLine="360"/>
        <w:rPr>
          <w:rFonts w:asciiTheme="minorHAnsi" w:hAnsiTheme="minorHAnsi"/>
          <w:b/>
          <w:sz w:val="24"/>
          <w:szCs w:val="24"/>
        </w:rPr>
      </w:pPr>
      <w:r w:rsidRPr="00FA296E">
        <w:rPr>
          <w:rFonts w:asciiTheme="minorHAnsi" w:hAnsiTheme="minorHAnsi"/>
          <w:b/>
          <w:sz w:val="24"/>
          <w:szCs w:val="24"/>
        </w:rPr>
        <w:t>Descriç</w:t>
      </w:r>
      <w:r>
        <w:rPr>
          <w:rFonts w:asciiTheme="minorHAnsi" w:hAnsiTheme="minorHAnsi"/>
          <w:b/>
          <w:sz w:val="24"/>
          <w:szCs w:val="24"/>
        </w:rPr>
        <w:t>ão do mapa</w:t>
      </w:r>
      <w:r w:rsidRPr="00FA296E">
        <w:rPr>
          <w:rFonts w:asciiTheme="minorHAnsi" w:hAnsiTheme="minorHAnsi"/>
          <w:b/>
          <w:sz w:val="24"/>
          <w:szCs w:val="24"/>
        </w:rPr>
        <w:t>:</w:t>
      </w:r>
    </w:p>
    <w:p w:rsidR="006A796D" w:rsidRDefault="006A796D" w:rsidP="006A796D">
      <w:pPr>
        <w:spacing w:before="100" w:beforeAutospacing="1" w:after="100" w:afterAutospacing="1"/>
        <w:jc w:val="both"/>
        <w:rPr>
          <w:rFonts w:ascii="Calibri" w:hAnsi="Calibri" w:cs="Calibri"/>
          <w:color w:val="000000"/>
        </w:rPr>
      </w:pPr>
      <w:r w:rsidRPr="0095634D">
        <w:rPr>
          <w:rFonts w:ascii="Calibri" w:hAnsi="Calibri" w:cs="Calibri"/>
          <w:color w:val="000000"/>
        </w:rPr>
        <w:t xml:space="preserve">Este mapa será o responsável por ler dos registros da tabela REMUNERACAO_DOCENTE, aplicar a eles as regras necessárias para recuperar somente as informações referente a </w:t>
      </w:r>
      <w:r>
        <w:rPr>
          <w:rFonts w:ascii="Calibri" w:hAnsi="Calibri" w:cs="Calibri"/>
          <w:color w:val="000000"/>
        </w:rPr>
        <w:t>Extensão</w:t>
      </w:r>
      <w:r w:rsidRPr="0095634D">
        <w:rPr>
          <w:rFonts w:ascii="Calibri" w:hAnsi="Calibri" w:cs="Calibri"/>
          <w:color w:val="000000"/>
        </w:rPr>
        <w:t>. Após o tratamento destes dados, o Power Center atualizará os registros na mesma tabela REMUNERACAO_DOCENTE.</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Este processo possui 2 fluxos de dados diferentes. O fluxo um irá recuperar os dados de pagamento e o fluxo dois recuperará os dados de desconto.</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A expression EXP_VALIDA_DADOS é responsável por realizar a validação do campo IND_APTO_PAGAMENTO, esta validação é realizada através de validações referente ao processo de extensão, descritos na clausula</w:t>
      </w:r>
      <w:r w:rsidRPr="00E24B5D">
        <w:rPr>
          <w:rFonts w:ascii="Calibri" w:hAnsi="Calibri" w:cs="Calibri"/>
          <w:color w:val="000000"/>
        </w:rPr>
        <w:t xml:space="preserve"> </w:t>
      </w:r>
      <w:proofErr w:type="spellStart"/>
      <w:r w:rsidRPr="00E24B5D">
        <w:rPr>
          <w:rFonts w:ascii="Calibri" w:hAnsi="Calibri" w:cs="Calibri"/>
          <w:color w:val="000000"/>
        </w:rPr>
        <w:t>where</w:t>
      </w:r>
      <w:proofErr w:type="spellEnd"/>
      <w:r>
        <w:rPr>
          <w:rFonts w:ascii="Calibri" w:hAnsi="Calibri" w:cs="Calibri"/>
          <w:color w:val="000000"/>
        </w:rPr>
        <w:t xml:space="preserve"> da </w:t>
      </w:r>
      <w:proofErr w:type="spellStart"/>
      <w:r>
        <w:rPr>
          <w:rFonts w:ascii="Calibri" w:hAnsi="Calibri" w:cs="Calibri"/>
          <w:color w:val="000000"/>
        </w:rPr>
        <w:t>package</w:t>
      </w:r>
      <w:proofErr w:type="spellEnd"/>
      <w:r>
        <w:rPr>
          <w:rFonts w:ascii="Calibri" w:hAnsi="Calibri" w:cs="Calibri"/>
          <w:color w:val="000000"/>
        </w:rPr>
        <w:t xml:space="preserve"> disponibilizada pela </w:t>
      </w:r>
      <w:r w:rsidR="001D1190">
        <w:rPr>
          <w:rFonts w:ascii="Calibri" w:hAnsi="Calibri" w:cs="Calibri"/>
          <w:color w:val="000000"/>
        </w:rPr>
        <w:t>Estácio</w:t>
      </w:r>
      <w:r>
        <w:rPr>
          <w:rFonts w:ascii="Calibri" w:hAnsi="Calibri" w:cs="Calibri"/>
          <w:color w:val="000000"/>
        </w:rPr>
        <w:t xml:space="preserve">. A transformação Union é responsável por unir os dados dos dois fluxos. A expression EXP_TRATA_DADOS é responsável por gerar alguns campos específicos a este ponto do processo. O </w:t>
      </w:r>
      <w:proofErr w:type="spellStart"/>
      <w:r>
        <w:rPr>
          <w:rFonts w:ascii="Calibri" w:hAnsi="Calibri" w:cs="Calibri"/>
          <w:color w:val="000000"/>
        </w:rPr>
        <w:t>Mapplet</w:t>
      </w:r>
      <w:proofErr w:type="spellEnd"/>
      <w:r>
        <w:rPr>
          <w:rFonts w:ascii="Calibri" w:hAnsi="Calibri" w:cs="Calibri"/>
          <w:color w:val="000000"/>
        </w:rPr>
        <w:t xml:space="preserve"> MPT_VERBA_RH é responsável por gerar o campo COD_VERBA_RH. Todas essas informações serão disponibilizadas novamente na tabela </w:t>
      </w:r>
      <w:r w:rsidRPr="00D56DD2">
        <w:rPr>
          <w:rFonts w:ascii="Calibri" w:hAnsi="Calibri" w:cs="Calibri"/>
          <w:color w:val="000000"/>
        </w:rPr>
        <w:t>REMUNERACAO_DOCENTE</w:t>
      </w:r>
      <w:r>
        <w:rPr>
          <w:rFonts w:ascii="Calibri" w:hAnsi="Calibri" w:cs="Calibri"/>
          <w:color w:val="000000"/>
        </w:rPr>
        <w:t>.</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Segue abaixo as regras de deverão ser aplicadas a este mapa:</w:t>
      </w:r>
    </w:p>
    <w:tbl>
      <w:tblPr>
        <w:tblW w:w="7060" w:type="dxa"/>
        <w:tblInd w:w="55" w:type="dxa"/>
        <w:tblCellMar>
          <w:left w:w="70" w:type="dxa"/>
          <w:right w:w="70" w:type="dxa"/>
        </w:tblCellMar>
        <w:tblLook w:val="04A0" w:firstRow="1" w:lastRow="0" w:firstColumn="1" w:lastColumn="0" w:noHBand="0" w:noVBand="1"/>
      </w:tblPr>
      <w:tblGrid>
        <w:gridCol w:w="6380"/>
        <w:gridCol w:w="397"/>
        <w:gridCol w:w="397"/>
      </w:tblGrid>
      <w:tr w:rsidR="006A796D" w:rsidRPr="00EA0435" w:rsidTr="00495B2E">
        <w:trPr>
          <w:trHeight w:val="933"/>
        </w:trPr>
        <w:tc>
          <w:tcPr>
            <w:tcW w:w="6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796D" w:rsidRPr="00EA0435" w:rsidRDefault="006A796D" w:rsidP="00495B2E">
            <w:pPr>
              <w:widowControl/>
              <w:spacing w:before="0" w:after="0" w:line="240" w:lineRule="auto"/>
              <w:jc w:val="center"/>
              <w:rPr>
                <w:rFonts w:ascii="Calibri" w:hAnsi="Calibri"/>
                <w:b/>
                <w:bCs/>
                <w:color w:val="000000"/>
                <w:sz w:val="22"/>
                <w:szCs w:val="22"/>
                <w:lang w:eastAsia="pt-BR"/>
              </w:rPr>
            </w:pPr>
            <w:r w:rsidRPr="00EA0435">
              <w:rPr>
                <w:rFonts w:ascii="Calibri" w:hAnsi="Calibri"/>
                <w:b/>
                <w:bCs/>
                <w:color w:val="000000"/>
                <w:sz w:val="22"/>
                <w:szCs w:val="22"/>
                <w:lang w:eastAsia="pt-BR"/>
              </w:rPr>
              <w:t>REGRA TECNICA</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EA0435" w:rsidRDefault="006A796D" w:rsidP="00495B2E">
            <w:pPr>
              <w:widowControl/>
              <w:spacing w:before="0" w:after="0" w:line="240" w:lineRule="auto"/>
              <w:jc w:val="right"/>
              <w:rPr>
                <w:rFonts w:ascii="Calibri" w:hAnsi="Calibri"/>
                <w:color w:val="000000"/>
                <w:lang w:eastAsia="pt-BR"/>
              </w:rPr>
            </w:pPr>
            <w:r w:rsidRPr="00EA0435">
              <w:rPr>
                <w:rFonts w:ascii="Calibri" w:hAnsi="Calibri"/>
                <w:color w:val="000000"/>
                <w:lang w:eastAsia="pt-BR"/>
              </w:rPr>
              <w:t>Pagamento</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EA0435" w:rsidRDefault="006A796D" w:rsidP="00495B2E">
            <w:pPr>
              <w:widowControl/>
              <w:spacing w:before="0" w:after="0" w:line="240" w:lineRule="auto"/>
              <w:jc w:val="right"/>
              <w:rPr>
                <w:rFonts w:ascii="Calibri" w:hAnsi="Calibri"/>
                <w:color w:val="000000"/>
                <w:lang w:eastAsia="pt-BR"/>
              </w:rPr>
            </w:pPr>
            <w:r w:rsidRPr="00EA0435">
              <w:rPr>
                <w:rFonts w:ascii="Calibri" w:hAnsi="Calibri"/>
                <w:color w:val="000000"/>
                <w:lang w:eastAsia="pt-BR"/>
              </w:rPr>
              <w:t>Desconto</w:t>
            </w:r>
          </w:p>
        </w:tc>
      </w:tr>
      <w:tr w:rsidR="006A796D" w:rsidRPr="00EA0435"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COD_INSTITUICAO = P_COD_INSTITUICAO</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2595"/>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D65D35" w:rsidRDefault="006A796D" w:rsidP="00495B2E">
            <w:pPr>
              <w:widowControl/>
              <w:spacing w:before="0" w:after="0" w:line="240" w:lineRule="auto"/>
              <w:rPr>
                <w:rFonts w:ascii="Calibri" w:hAnsi="Calibri"/>
                <w:color w:val="000000"/>
                <w:lang w:eastAsia="pt-BR"/>
              </w:rPr>
            </w:pPr>
            <w:r w:rsidRPr="00D65D35">
              <w:rPr>
                <w:rFonts w:ascii="Calibri" w:hAnsi="Calibri"/>
                <w:color w:val="000000"/>
                <w:lang w:eastAsia="pt-BR"/>
              </w:rPr>
              <w:t>NOT EXISTS (SELECT 1</w:t>
            </w:r>
            <w:r w:rsidRPr="00D65D35">
              <w:rPr>
                <w:rFonts w:ascii="Calibri" w:hAnsi="Calibri"/>
                <w:color w:val="000000"/>
                <w:lang w:eastAsia="pt-BR"/>
              </w:rPr>
              <w:br/>
              <w:t xml:space="preserve">                FROM SIA.VIGENCIA_BLOQUEIO_PAGAMENTO VP</w:t>
            </w:r>
            <w:r w:rsidRPr="00D65D35">
              <w:rPr>
                <w:rFonts w:ascii="Calibri" w:hAnsi="Calibri"/>
                <w:color w:val="000000"/>
                <w:lang w:eastAsia="pt-BR"/>
              </w:rPr>
              <w:br/>
              <w:t xml:space="preserve">               WHERE VP.COD_TIPO_CURSO = V_COD_TIPO_CURSO</w:t>
            </w:r>
            <w:r w:rsidRPr="00D65D35">
              <w:rPr>
                <w:rFonts w:ascii="Calibri" w:hAnsi="Calibri"/>
                <w:color w:val="000000"/>
                <w:lang w:eastAsia="pt-BR"/>
              </w:rPr>
              <w:br/>
              <w:t xml:space="preserve">                 AND VP.COD_INSTITUICAO = P_COD_INSTITUICAO</w:t>
            </w:r>
            <w:r w:rsidRPr="00D65D35">
              <w:rPr>
                <w:rFonts w:ascii="Calibri" w:hAnsi="Calibri"/>
                <w:color w:val="000000"/>
                <w:lang w:eastAsia="pt-BR"/>
              </w:rPr>
              <w:br/>
              <w:t xml:space="preserve">                 AND TRUNC(P_DT_COMPETENCIA, 'MM') BETWEEN TRUNC(DT_INI_VIGENCIA, 'MM') AND TRUNC(DT_FIM_VIGENCIA, 'MM')</w:t>
            </w:r>
            <w:r w:rsidRPr="00D65D35">
              <w:rPr>
                <w:rFonts w:ascii="Calibri" w:hAnsi="Calibri"/>
                <w:color w:val="000000"/>
                <w:lang w:eastAsia="pt-BR"/>
              </w:rPr>
              <w:br/>
              <w:t xml:space="preserve">                 AND TRUNC(P_DT_COMPETENCIA, 'YYYY') BETWEEN TRUNC(DT_INI_VIGENCIA, 'YYYY') AND TRUNC(DT_FIM_VIGENCIA, 'YYYY')</w:t>
            </w:r>
            <w:r w:rsidRPr="00D65D35">
              <w:rPr>
                <w:rFonts w:ascii="Calibri" w:hAnsi="Calibri"/>
                <w:color w:val="000000"/>
                <w:lang w:eastAsia="pt-BR"/>
              </w:rPr>
              <w:br/>
              <w:t xml:space="preserve">                 AND ((VP.COD_CURSO IS NULL AND V_COD_CURSO = V_COD_CURSO) OR (VP.COD_CURSO IS NOT NULL AND VP.COD_CURSO = V_COD_CURSO)))</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65D35" w:rsidRDefault="006A796D" w:rsidP="00495B2E">
            <w:pPr>
              <w:widowControl/>
              <w:spacing w:before="0" w:after="0" w:line="240" w:lineRule="auto"/>
              <w:jc w:val="center"/>
              <w:rPr>
                <w:rFonts w:ascii="Calibri" w:hAnsi="Calibri"/>
                <w:color w:val="000000"/>
                <w:lang w:eastAsia="pt-BR"/>
              </w:rPr>
            </w:pPr>
            <w:r w:rsidRPr="00D65D35">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78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NOT EXISTS (SELECT 1</w:t>
            </w:r>
            <w:r w:rsidRPr="00EA0435">
              <w:rPr>
                <w:rFonts w:ascii="Calibri" w:hAnsi="Calibri"/>
                <w:color w:val="000000"/>
                <w:lang w:eastAsia="pt-BR"/>
              </w:rPr>
              <w:br/>
              <w:t xml:space="preserve">                           FROM SIA.ADMINISTRATIVO_RH ARH</w:t>
            </w:r>
            <w:r w:rsidRPr="00EA0435">
              <w:rPr>
                <w:rFonts w:ascii="Calibri" w:hAnsi="Calibri"/>
                <w:color w:val="000000"/>
                <w:lang w:eastAsia="pt-BR"/>
              </w:rPr>
              <w:br/>
              <w:t xml:space="preserve">                          WHERE ARH.NUM_MATRICULA = V_NUM_MATRICULA)</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NVL(IND_SUBSTITUICAO_PROF, 'N') = 'N' OR IND_SUBSTITUICAO = 'N'</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525"/>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QTD_VAGAS_OCUPADAS &gt; 0 OR NVL(QTD_ALUNOS_MATRICULADOS, 0) &gt; 0 OR QTD_VAGAS_PREENCHIDAS &gt; 0</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DT_SOLICITACAO_DESCONTO IS NOT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DT_GERACAO_DESCONTO IS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DT_GERACAO_PAGAMENTO IS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 </w:t>
            </w:r>
          </w:p>
        </w:tc>
      </w:tr>
      <w:tr w:rsidR="006A796D" w:rsidRPr="00EA0435"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COD_SITUACAO_TURMA_EXTENSAO IN (4,5,6)</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 xml:space="preserve">VAL_A_PAGAR &gt; 0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r w:rsidR="006A796D" w:rsidRPr="00EA0435"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EA0435" w:rsidRDefault="006A796D" w:rsidP="00495B2E">
            <w:pPr>
              <w:widowControl/>
              <w:spacing w:before="0" w:after="0" w:line="240" w:lineRule="auto"/>
              <w:rPr>
                <w:rFonts w:ascii="Calibri" w:hAnsi="Calibri"/>
                <w:color w:val="000000"/>
                <w:lang w:eastAsia="pt-BR"/>
              </w:rPr>
            </w:pPr>
            <w:r w:rsidRPr="00EA0435">
              <w:rPr>
                <w:rFonts w:ascii="Calibri" w:hAnsi="Calibri"/>
                <w:color w:val="000000"/>
                <w:lang w:eastAsia="pt-BR"/>
              </w:rPr>
              <w:t>DT_GERACAO_PAGAMENTO IS NOT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EA0435" w:rsidRDefault="006A796D" w:rsidP="00495B2E">
            <w:pPr>
              <w:widowControl/>
              <w:spacing w:before="0" w:after="0" w:line="240" w:lineRule="auto"/>
              <w:jc w:val="center"/>
              <w:rPr>
                <w:rFonts w:ascii="Calibri" w:hAnsi="Calibri"/>
                <w:color w:val="000000"/>
                <w:lang w:eastAsia="pt-BR"/>
              </w:rPr>
            </w:pPr>
            <w:r w:rsidRPr="00EA0435">
              <w:rPr>
                <w:rFonts w:ascii="Calibri" w:hAnsi="Calibri"/>
                <w:color w:val="000000"/>
                <w:lang w:eastAsia="pt-BR"/>
              </w:rPr>
              <w:t>x</w:t>
            </w:r>
          </w:p>
        </w:tc>
      </w:tr>
    </w:tbl>
    <w:p w:rsidR="006A796D" w:rsidRDefault="006A796D" w:rsidP="006A796D">
      <w:pPr>
        <w:spacing w:before="100" w:beforeAutospacing="1" w:after="100" w:afterAutospacing="1"/>
        <w:rPr>
          <w:rFonts w:ascii="Calibri" w:hAnsi="Calibri" w:cs="Calibri"/>
        </w:rPr>
      </w:pPr>
    </w:p>
    <w:p w:rsidR="006E6CD0" w:rsidRPr="0098124A" w:rsidRDefault="006E6CD0" w:rsidP="006A796D">
      <w:pPr>
        <w:spacing w:before="100" w:beforeAutospacing="1" w:after="100" w:afterAutospacing="1"/>
        <w:rPr>
          <w:rFonts w:ascii="Calibri" w:hAnsi="Calibri" w:cs="Calibri"/>
        </w:rPr>
      </w:pPr>
    </w:p>
    <w:p w:rsidR="006A796D" w:rsidRPr="00FA296E" w:rsidRDefault="006A796D" w:rsidP="006A796D">
      <w:pPr>
        <w:spacing w:before="100" w:beforeAutospacing="1" w:after="100" w:afterAutospacing="1"/>
        <w:ind w:left="360"/>
        <w:rPr>
          <w:b/>
          <w:sz w:val="24"/>
          <w:szCs w:val="24"/>
        </w:rPr>
      </w:pPr>
      <w:r w:rsidRPr="00FA296E">
        <w:rPr>
          <w:rFonts w:ascii="Calibri" w:hAnsi="Calibri" w:cs="Calibri"/>
          <w:b/>
          <w:color w:val="000000"/>
          <w:sz w:val="24"/>
          <w:szCs w:val="24"/>
        </w:rPr>
        <w:lastRenderedPageBreak/>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6A796D" w:rsidRPr="003F639E" w:rsidTr="00495B2E">
        <w:trPr>
          <w:trHeight w:val="330"/>
        </w:trPr>
        <w:tc>
          <w:tcPr>
            <w:tcW w:w="2410" w:type="dxa"/>
            <w:shd w:val="clear" w:color="auto" w:fill="333399"/>
          </w:tcPr>
          <w:p w:rsidR="006A796D" w:rsidRPr="003F639E" w:rsidRDefault="006A796D" w:rsidP="00495B2E">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Fontes</w:t>
            </w:r>
          </w:p>
        </w:tc>
        <w:tc>
          <w:tcPr>
            <w:tcW w:w="2976"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Destinos</w:t>
            </w:r>
          </w:p>
        </w:tc>
      </w:tr>
      <w:tr w:rsidR="006A796D" w:rsidRPr="003F639E" w:rsidTr="00495B2E">
        <w:trPr>
          <w:trHeight w:val="510"/>
        </w:trPr>
        <w:tc>
          <w:tcPr>
            <w:tcW w:w="2410" w:type="dxa"/>
            <w:shd w:val="clear" w:color="auto" w:fill="CCCCFF"/>
          </w:tcPr>
          <w:p w:rsidR="006A796D" w:rsidRPr="003F639E" w:rsidRDefault="006A796D" w:rsidP="00495B2E">
            <w:pPr>
              <w:spacing w:before="56" w:after="113"/>
              <w:ind w:left="360"/>
            </w:pPr>
            <w:proofErr w:type="spellStart"/>
            <w:r>
              <w:rPr>
                <w:rFonts w:ascii="Calibri" w:hAnsi="Calibri" w:cs="Calibri"/>
                <w:color w:val="000000"/>
              </w:rPr>
              <w:t>m_atualiza_alocacao_consolid_horist</w:t>
            </w:r>
            <w:proofErr w:type="spellEnd"/>
          </w:p>
        </w:tc>
        <w:tc>
          <w:tcPr>
            <w:tcW w:w="3119" w:type="dxa"/>
            <w:shd w:val="clear" w:color="auto" w:fill="CCCCFF"/>
          </w:tcPr>
          <w:p w:rsidR="006A796D" w:rsidRPr="003F639E" w:rsidRDefault="006A796D" w:rsidP="00495B2E">
            <w:pPr>
              <w:spacing w:before="56" w:after="113"/>
              <w:ind w:left="360"/>
            </w:pPr>
            <w:r>
              <w:rPr>
                <w:rFonts w:ascii="Calibri" w:hAnsi="Calibri" w:cs="Calibri"/>
                <w:color w:val="000000"/>
              </w:rPr>
              <w:t>Tabelas CONSOLIDACAO_HORISTA</w:t>
            </w:r>
          </w:p>
        </w:tc>
        <w:tc>
          <w:tcPr>
            <w:tcW w:w="2976" w:type="dxa"/>
            <w:shd w:val="clear" w:color="auto" w:fill="CCCCFF"/>
          </w:tcPr>
          <w:p w:rsidR="006A796D" w:rsidRPr="003F639E" w:rsidRDefault="006A796D" w:rsidP="00495B2E">
            <w:pPr>
              <w:spacing w:before="56" w:after="113"/>
              <w:ind w:left="360"/>
            </w:pPr>
            <w:r>
              <w:rPr>
                <w:rFonts w:ascii="Calibri" w:hAnsi="Calibri" w:cs="Calibri"/>
                <w:color w:val="000000"/>
              </w:rPr>
              <w:t xml:space="preserve"> Tabela CONSOLIDACAO_HORISTA</w:t>
            </w:r>
          </w:p>
        </w:tc>
      </w:tr>
    </w:tbl>
    <w:p w:rsidR="006A796D" w:rsidRDefault="006A796D" w:rsidP="006A796D">
      <w:pPr>
        <w:spacing w:before="56" w:after="113"/>
        <w:ind w:left="360"/>
      </w:pPr>
    </w:p>
    <w:p w:rsidR="006A796D" w:rsidRPr="00D56E16" w:rsidRDefault="006A796D" w:rsidP="006A796D">
      <w:pPr>
        <w:spacing w:before="56" w:after="113"/>
      </w:pPr>
    </w:p>
    <w:p w:rsidR="006A796D" w:rsidRDefault="006A796D" w:rsidP="006A796D">
      <w:pPr>
        <w:widowControl/>
        <w:spacing w:before="0" w:after="0" w:line="240" w:lineRule="auto"/>
        <w:rPr>
          <w:rFonts w:ascii="Calibri" w:hAnsi="Calibri" w:cs="Calibri"/>
          <w:color w:val="000000"/>
        </w:rPr>
      </w:pPr>
    </w:p>
    <w:p w:rsidR="006A796D" w:rsidRDefault="006A796D" w:rsidP="006A796D">
      <w:pPr>
        <w:spacing w:before="100" w:beforeAutospacing="1" w:after="100" w:afterAutospacing="1"/>
        <w:jc w:val="both"/>
        <w:rPr>
          <w:rFonts w:ascii="Calibri" w:hAnsi="Calibri" w:cs="Calibri"/>
          <w:color w:val="000000"/>
        </w:rPr>
      </w:pPr>
    </w:p>
    <w:p w:rsidR="006E6CD0" w:rsidRDefault="006E6CD0" w:rsidP="006A796D">
      <w:pPr>
        <w:pStyle w:val="MMTopic3"/>
        <w:rPr>
          <w:lang w:val="pt-BR"/>
        </w:rPr>
        <w:sectPr w:rsidR="006E6CD0" w:rsidSect="003F0BC7">
          <w:headerReference w:type="first" r:id="rId100"/>
          <w:footerReference w:type="first" r:id="rId101"/>
          <w:pgSz w:w="11909" w:h="16834" w:code="9"/>
          <w:pgMar w:top="1520" w:right="1151" w:bottom="1134" w:left="1990" w:header="567" w:footer="221" w:gutter="0"/>
          <w:cols w:space="720"/>
          <w:titlePg/>
        </w:sectPr>
      </w:pPr>
    </w:p>
    <w:p w:rsidR="006A796D" w:rsidRPr="003F639E" w:rsidRDefault="006A796D" w:rsidP="006A796D">
      <w:pPr>
        <w:pStyle w:val="MMTopic3"/>
        <w:rPr>
          <w:lang w:val="pt-BR"/>
        </w:rPr>
      </w:pPr>
      <w:bookmarkStart w:id="28" w:name="_Toc342586727"/>
      <w:r>
        <w:rPr>
          <w:lang w:val="pt-BR"/>
        </w:rPr>
        <w:lastRenderedPageBreak/>
        <w:t>Es</w:t>
      </w:r>
      <w:r w:rsidRPr="003F639E">
        <w:rPr>
          <w:lang w:val="pt-BR"/>
        </w:rPr>
        <w:t>truturas de Dados</w:t>
      </w:r>
      <w:r>
        <w:rPr>
          <w:lang w:val="pt-BR"/>
        </w:rPr>
        <w:t xml:space="preserve"> - </w:t>
      </w:r>
      <w:proofErr w:type="spellStart"/>
      <w:r>
        <w:rPr>
          <w:lang w:val="pt-BR"/>
        </w:rPr>
        <w:t>m_</w:t>
      </w:r>
      <w:r w:rsidR="006E6CD0">
        <w:rPr>
          <w:lang w:val="pt-BR"/>
        </w:rPr>
        <w:t>atualiza</w:t>
      </w:r>
      <w:r>
        <w:rPr>
          <w:lang w:val="pt-BR"/>
        </w:rPr>
        <w:t>_turma_online_remuneracao_docente</w:t>
      </w:r>
      <w:bookmarkEnd w:id="28"/>
      <w:proofErr w:type="spellEnd"/>
    </w:p>
    <w:p w:rsidR="006A796D" w:rsidRDefault="006A796D" w:rsidP="006A796D">
      <w:pPr>
        <w:spacing w:before="56" w:after="113"/>
        <w:rPr>
          <w:rFonts w:asciiTheme="minorHAnsi" w:hAnsiTheme="minorHAnsi"/>
          <w:b/>
          <w:sz w:val="24"/>
          <w:szCs w:val="24"/>
        </w:rPr>
      </w:pPr>
    </w:p>
    <w:p w:rsidR="006A796D"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6A796D" w:rsidRDefault="007926DE" w:rsidP="006A796D">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107" type="#_x0000_t75" style="position:absolute;left:0;text-align:left;margin-left:14.9pt;margin-top:14.5pt;width:702.4pt;height:90.2pt;z-index:251661824" filled="t" stroked="t">
            <v:imagedata r:id="rId102" o:title=""/>
          </v:shape>
          <o:OLEObject Type="Embed" ProgID="Visio.Drawing.11" ShapeID="_x0000_s1107" DrawAspect="Content" ObjectID="_1417441522" r:id="rId103"/>
        </w:pict>
      </w: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E6CD0" w:rsidRDefault="006E6CD0">
      <w:pPr>
        <w:widowControl/>
        <w:spacing w:before="0" w:after="0" w:line="240" w:lineRule="auto"/>
        <w:rPr>
          <w:rFonts w:asciiTheme="minorHAnsi" w:hAnsiTheme="minorHAnsi"/>
          <w:b/>
          <w:sz w:val="24"/>
          <w:szCs w:val="24"/>
        </w:rPr>
      </w:pPr>
      <w:r>
        <w:rPr>
          <w:rFonts w:asciiTheme="minorHAnsi" w:hAnsiTheme="minorHAnsi"/>
          <w:b/>
          <w:sz w:val="24"/>
          <w:szCs w:val="24"/>
        </w:rPr>
        <w:br w:type="page"/>
      </w:r>
    </w:p>
    <w:p w:rsidR="006E6CD0" w:rsidRDefault="006E6CD0" w:rsidP="006A796D">
      <w:pPr>
        <w:spacing w:before="56" w:after="113"/>
        <w:ind w:firstLine="360"/>
        <w:rPr>
          <w:rFonts w:asciiTheme="minorHAnsi" w:hAnsiTheme="minorHAnsi"/>
          <w:b/>
          <w:sz w:val="24"/>
          <w:szCs w:val="24"/>
        </w:rPr>
        <w:sectPr w:rsidR="006E6CD0" w:rsidSect="006E6CD0">
          <w:headerReference w:type="first" r:id="rId104"/>
          <w:footerReference w:type="first" r:id="rId105"/>
          <w:pgSz w:w="16834" w:h="11909" w:orient="landscape" w:code="9"/>
          <w:pgMar w:top="1990" w:right="1520" w:bottom="1151" w:left="1134" w:header="567" w:footer="221" w:gutter="0"/>
          <w:cols w:space="720"/>
          <w:titlePg/>
        </w:sectPr>
      </w:pPr>
    </w:p>
    <w:p w:rsidR="006A796D" w:rsidRDefault="006A796D" w:rsidP="006A796D">
      <w:pPr>
        <w:spacing w:before="56" w:after="113"/>
        <w:ind w:firstLine="360"/>
        <w:rPr>
          <w:rFonts w:asciiTheme="minorHAnsi" w:hAnsiTheme="minorHAnsi"/>
          <w:b/>
          <w:sz w:val="24"/>
          <w:szCs w:val="24"/>
        </w:rPr>
      </w:pPr>
    </w:p>
    <w:p w:rsidR="006A796D" w:rsidRPr="00FA296E" w:rsidRDefault="006A796D" w:rsidP="006A796D">
      <w:pPr>
        <w:spacing w:before="56" w:after="113"/>
        <w:ind w:firstLine="360"/>
        <w:rPr>
          <w:rFonts w:asciiTheme="minorHAnsi" w:hAnsiTheme="minorHAnsi"/>
          <w:b/>
          <w:sz w:val="24"/>
          <w:szCs w:val="24"/>
        </w:rPr>
      </w:pPr>
      <w:r w:rsidRPr="00FA296E">
        <w:rPr>
          <w:rFonts w:asciiTheme="minorHAnsi" w:hAnsiTheme="minorHAnsi"/>
          <w:b/>
          <w:sz w:val="24"/>
          <w:szCs w:val="24"/>
        </w:rPr>
        <w:t>Descriç</w:t>
      </w:r>
      <w:r>
        <w:rPr>
          <w:rFonts w:asciiTheme="minorHAnsi" w:hAnsiTheme="minorHAnsi"/>
          <w:b/>
          <w:sz w:val="24"/>
          <w:szCs w:val="24"/>
        </w:rPr>
        <w:t>ão do mapa</w:t>
      </w:r>
      <w:r w:rsidRPr="00FA296E">
        <w:rPr>
          <w:rFonts w:asciiTheme="minorHAnsi" w:hAnsiTheme="minorHAnsi"/>
          <w:b/>
          <w:sz w:val="24"/>
          <w:szCs w:val="24"/>
        </w:rPr>
        <w:t>:</w:t>
      </w:r>
    </w:p>
    <w:p w:rsidR="006A796D" w:rsidRDefault="006A796D" w:rsidP="006A796D">
      <w:pPr>
        <w:spacing w:before="100" w:beforeAutospacing="1" w:after="100" w:afterAutospacing="1"/>
        <w:jc w:val="both"/>
        <w:rPr>
          <w:rFonts w:ascii="Calibri" w:hAnsi="Calibri" w:cs="Calibri"/>
          <w:color w:val="000000"/>
        </w:rPr>
      </w:pPr>
      <w:r w:rsidRPr="00D56DD2">
        <w:rPr>
          <w:rFonts w:ascii="Calibri" w:hAnsi="Calibri" w:cs="Calibri"/>
          <w:color w:val="000000"/>
        </w:rPr>
        <w:t xml:space="preserve">Este mapa </w:t>
      </w:r>
      <w:r>
        <w:rPr>
          <w:rFonts w:ascii="Calibri" w:hAnsi="Calibri" w:cs="Calibri"/>
          <w:color w:val="000000"/>
        </w:rPr>
        <w:t>será o</w:t>
      </w:r>
      <w:r w:rsidRPr="00D56DD2">
        <w:rPr>
          <w:rFonts w:ascii="Calibri" w:hAnsi="Calibri" w:cs="Calibri"/>
          <w:color w:val="000000"/>
        </w:rPr>
        <w:t xml:space="preserve"> responsável por </w:t>
      </w:r>
      <w:r>
        <w:rPr>
          <w:rFonts w:ascii="Calibri" w:hAnsi="Calibri" w:cs="Calibri"/>
          <w:color w:val="000000"/>
        </w:rPr>
        <w:t xml:space="preserve">ler dos registros da </w:t>
      </w:r>
      <w:r w:rsidRPr="00D56DD2">
        <w:rPr>
          <w:rFonts w:ascii="Calibri" w:hAnsi="Calibri" w:cs="Calibri"/>
          <w:color w:val="000000"/>
        </w:rPr>
        <w:t>tabela REMUNERACAO_DOCENTE</w:t>
      </w:r>
      <w:r>
        <w:rPr>
          <w:rFonts w:ascii="Calibri" w:hAnsi="Calibri" w:cs="Calibri"/>
          <w:color w:val="000000"/>
        </w:rPr>
        <w:t>, aplicar a eles as regras necessárias para recuperar somente as informações referentes à apuração Turma Online, juntamente com os casos de retroatividade. Após o tratamento destes dados, o Power Center atualizará os registros na mesma tabela REMUNERACAO_DOCENTE.</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Este processo possui 3 fluxos de entradas diferentes. O fluxo um é responsável por recuperar os casos de apuração turma online, os fluxos dois e três serão responsáveis pelos casos de retroatividade.</w:t>
      </w:r>
    </w:p>
    <w:p w:rsidR="006A796D" w:rsidRPr="00902FFB"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Neste fluxo de dados, a Expression EXP_VALIDA_DADOS é responsável por aplicar as restrições descritas pela package a que o processo se refere, atualizar o campo FLAG_RETROATIVO e preparar os dados para as </w:t>
      </w:r>
      <w:proofErr w:type="spellStart"/>
      <w:r>
        <w:rPr>
          <w:rFonts w:ascii="Calibri" w:hAnsi="Calibri" w:cs="Calibri"/>
          <w:color w:val="000000"/>
        </w:rPr>
        <w:t>lookups</w:t>
      </w:r>
      <w:proofErr w:type="spellEnd"/>
      <w:r>
        <w:rPr>
          <w:rFonts w:ascii="Calibri" w:hAnsi="Calibri" w:cs="Calibri"/>
          <w:color w:val="000000"/>
        </w:rPr>
        <w:t xml:space="preserve">. O </w:t>
      </w:r>
      <w:proofErr w:type="spellStart"/>
      <w:r>
        <w:rPr>
          <w:rFonts w:ascii="Calibri" w:hAnsi="Calibri" w:cs="Calibri"/>
          <w:color w:val="000000"/>
        </w:rPr>
        <w:t>union</w:t>
      </w:r>
      <w:proofErr w:type="spellEnd"/>
      <w:r>
        <w:rPr>
          <w:rFonts w:ascii="Calibri" w:hAnsi="Calibri" w:cs="Calibri"/>
          <w:color w:val="000000"/>
        </w:rPr>
        <w:t xml:space="preserve"> UN_DADOS é responsável por unir as informações entre os fluxos. As </w:t>
      </w:r>
      <w:proofErr w:type="spellStart"/>
      <w:r>
        <w:rPr>
          <w:rFonts w:ascii="Calibri" w:hAnsi="Calibri" w:cs="Calibri"/>
          <w:color w:val="000000"/>
        </w:rPr>
        <w:t>Lookups</w:t>
      </w:r>
      <w:proofErr w:type="spellEnd"/>
      <w:r>
        <w:rPr>
          <w:rFonts w:ascii="Calibri" w:hAnsi="Calibri" w:cs="Calibri"/>
          <w:color w:val="000000"/>
        </w:rPr>
        <w:t xml:space="preserve"> LKP_ADM_RH realiza o bloqueio de pagamento para os docentes que fazem parte do administrativo Rh e a </w:t>
      </w:r>
      <w:proofErr w:type="spellStart"/>
      <w:r>
        <w:rPr>
          <w:rFonts w:ascii="Calibri" w:hAnsi="Calibri" w:cs="Calibri"/>
          <w:color w:val="000000"/>
        </w:rPr>
        <w:t>lookup</w:t>
      </w:r>
      <w:proofErr w:type="spellEnd"/>
      <w:r>
        <w:rPr>
          <w:rFonts w:ascii="Calibri" w:hAnsi="Calibri" w:cs="Calibri"/>
          <w:color w:val="000000"/>
        </w:rPr>
        <w:t xml:space="preserve"> LKP_BLOQ_PGTO realiza o bloqueio de permissão de pagamento para determinadas competências.  A expression EXP_VALIDA_DADOS é responsável por validar o retorno das </w:t>
      </w:r>
      <w:proofErr w:type="spellStart"/>
      <w:r>
        <w:rPr>
          <w:rFonts w:ascii="Calibri" w:hAnsi="Calibri" w:cs="Calibri"/>
          <w:color w:val="000000"/>
        </w:rPr>
        <w:t>lookups</w:t>
      </w:r>
      <w:proofErr w:type="spellEnd"/>
      <w:r>
        <w:rPr>
          <w:rFonts w:ascii="Calibri" w:hAnsi="Calibri" w:cs="Calibri"/>
          <w:color w:val="000000"/>
        </w:rPr>
        <w:t xml:space="preserve">. O </w:t>
      </w:r>
      <w:proofErr w:type="spellStart"/>
      <w:r>
        <w:rPr>
          <w:rFonts w:ascii="Calibri" w:hAnsi="Calibri" w:cs="Calibri"/>
          <w:color w:val="000000"/>
        </w:rPr>
        <w:t>router</w:t>
      </w:r>
      <w:proofErr w:type="spellEnd"/>
      <w:r>
        <w:rPr>
          <w:rFonts w:ascii="Calibri" w:hAnsi="Calibri" w:cs="Calibri"/>
          <w:color w:val="000000"/>
        </w:rPr>
        <w:t xml:space="preserve"> RTR_ORDENA é responsável por realizar a separação entre o fluxo padrão e os casos de retroatividade. Caso os dados façam parte do fluxo padrão estes serão atualizado na tabela REMUNERACAO_DOCENTE. Caso pertençam ao fluxo de retroatividade, estes deverão realizar mais duas verificações, bloqueio de pagamento de professor (LKP_BLOQ_PROF) e bloqueio de pagamento de alocação (LKP_BLOQ_ALOCACAO). Após esta validação, os registros serão atualizados na tabela de destino.</w:t>
      </w:r>
    </w:p>
    <w:p w:rsidR="006A796D" w:rsidRDefault="006A796D" w:rsidP="00596CB7">
      <w:pPr>
        <w:rPr>
          <w:rFonts w:asciiTheme="minorHAnsi" w:hAnsiTheme="minorHAnsi"/>
        </w:rPr>
      </w:pPr>
      <w:r w:rsidRPr="000E5EBC">
        <w:rPr>
          <w:rFonts w:asciiTheme="minorHAnsi" w:hAnsiTheme="minorHAnsi"/>
        </w:rPr>
        <w:t>Segue abaixo a relação das regras que devem ser aplicadas a esta mapa:</w:t>
      </w:r>
    </w:p>
    <w:p w:rsidR="00596CB7" w:rsidRPr="00554628" w:rsidRDefault="00596CB7" w:rsidP="00596CB7">
      <w:pPr>
        <w:rPr>
          <w:rFonts w:ascii="Calibri" w:hAnsi="Calibri" w:cs="Calibri"/>
          <w:b/>
          <w:bCs/>
          <w:color w:val="000000"/>
        </w:rPr>
      </w:pPr>
    </w:p>
    <w:tbl>
      <w:tblPr>
        <w:tblW w:w="8020" w:type="dxa"/>
        <w:tblInd w:w="55" w:type="dxa"/>
        <w:tblCellMar>
          <w:left w:w="70" w:type="dxa"/>
          <w:right w:w="70" w:type="dxa"/>
        </w:tblCellMar>
        <w:tblLook w:val="04A0" w:firstRow="1" w:lastRow="0" w:firstColumn="1" w:lastColumn="0" w:noHBand="0" w:noVBand="1"/>
      </w:tblPr>
      <w:tblGrid>
        <w:gridCol w:w="7000"/>
        <w:gridCol w:w="397"/>
        <w:gridCol w:w="397"/>
        <w:gridCol w:w="397"/>
      </w:tblGrid>
      <w:tr w:rsidR="006A796D" w:rsidRPr="00554628" w:rsidTr="00495B2E">
        <w:trPr>
          <w:trHeight w:val="1759"/>
        </w:trPr>
        <w:tc>
          <w:tcPr>
            <w:tcW w:w="7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796D" w:rsidRPr="00554628" w:rsidRDefault="006A796D" w:rsidP="00495B2E">
            <w:pPr>
              <w:widowControl/>
              <w:spacing w:before="0" w:after="0" w:line="240" w:lineRule="auto"/>
              <w:jc w:val="center"/>
              <w:rPr>
                <w:rFonts w:ascii="Calibri" w:hAnsi="Calibri"/>
                <w:b/>
                <w:bCs/>
                <w:color w:val="000000"/>
                <w:sz w:val="22"/>
                <w:szCs w:val="22"/>
                <w:lang w:eastAsia="pt-BR"/>
              </w:rPr>
            </w:pPr>
            <w:r w:rsidRPr="00554628">
              <w:rPr>
                <w:rFonts w:ascii="Calibri" w:hAnsi="Calibri"/>
                <w:b/>
                <w:bCs/>
                <w:color w:val="000000"/>
                <w:sz w:val="22"/>
                <w:szCs w:val="22"/>
                <w:lang w:eastAsia="pt-BR"/>
              </w:rPr>
              <w:t>REGRA TECNICA</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554628" w:rsidRDefault="006A796D" w:rsidP="00495B2E">
            <w:pPr>
              <w:widowControl/>
              <w:spacing w:before="0" w:after="0" w:line="240" w:lineRule="auto"/>
              <w:jc w:val="right"/>
              <w:rPr>
                <w:rFonts w:ascii="Calibri" w:hAnsi="Calibri"/>
                <w:color w:val="000000"/>
                <w:lang w:eastAsia="pt-BR"/>
              </w:rPr>
            </w:pPr>
            <w:r w:rsidRPr="00554628">
              <w:rPr>
                <w:rFonts w:ascii="Calibri" w:hAnsi="Calibri"/>
                <w:color w:val="000000"/>
                <w:lang w:eastAsia="pt-BR"/>
              </w:rPr>
              <w:t>Turma On-Line</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554628" w:rsidRDefault="006A796D" w:rsidP="00495B2E">
            <w:pPr>
              <w:widowControl/>
              <w:spacing w:before="0" w:after="0" w:line="240" w:lineRule="auto"/>
              <w:jc w:val="right"/>
              <w:rPr>
                <w:rFonts w:ascii="Calibri" w:hAnsi="Calibri"/>
                <w:color w:val="000000"/>
                <w:lang w:eastAsia="pt-BR"/>
              </w:rPr>
            </w:pPr>
            <w:r w:rsidRPr="00554628">
              <w:rPr>
                <w:rFonts w:ascii="Calibri" w:hAnsi="Calibri"/>
                <w:color w:val="000000"/>
                <w:lang w:eastAsia="pt-BR"/>
              </w:rPr>
              <w:t>Retroativo - Fluxo 1</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554628" w:rsidRDefault="006A796D" w:rsidP="00495B2E">
            <w:pPr>
              <w:widowControl/>
              <w:spacing w:before="0" w:after="0" w:line="240" w:lineRule="auto"/>
              <w:jc w:val="right"/>
              <w:rPr>
                <w:rFonts w:ascii="Calibri" w:hAnsi="Calibri"/>
                <w:color w:val="000000"/>
                <w:lang w:eastAsia="pt-BR"/>
              </w:rPr>
            </w:pPr>
            <w:r w:rsidRPr="00554628">
              <w:rPr>
                <w:rFonts w:ascii="Calibri" w:hAnsi="Calibri"/>
                <w:color w:val="000000"/>
                <w:lang w:eastAsia="pt-BR"/>
              </w:rPr>
              <w:t>Retroativo - Fluxo 2</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IND_PAGAMENTO = 'S'</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NVL(V_IND_PAGAMENTO_ALOCACAO,'S') = 'S'</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 </w:t>
            </w:r>
          </w:p>
        </w:tc>
      </w:tr>
      <w:tr w:rsidR="006A796D" w:rsidRPr="00554628" w:rsidTr="00495B2E">
        <w:trPr>
          <w:trHeight w:val="256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D65D35" w:rsidRDefault="006A796D" w:rsidP="00495B2E">
            <w:pPr>
              <w:widowControl/>
              <w:spacing w:before="0" w:after="0" w:line="240" w:lineRule="auto"/>
              <w:rPr>
                <w:rFonts w:ascii="Calibri" w:hAnsi="Calibri"/>
                <w:color w:val="000000"/>
                <w:lang w:eastAsia="pt-BR"/>
              </w:rPr>
            </w:pPr>
            <w:r w:rsidRPr="00D65D35">
              <w:rPr>
                <w:rFonts w:ascii="Calibri" w:hAnsi="Calibri"/>
                <w:color w:val="000000"/>
                <w:lang w:eastAsia="pt-BR"/>
              </w:rPr>
              <w:t>NOT EXISTS (SELECT 1</w:t>
            </w:r>
            <w:r w:rsidRPr="00D65D35">
              <w:rPr>
                <w:rFonts w:ascii="Calibri" w:hAnsi="Calibri"/>
                <w:color w:val="000000"/>
                <w:lang w:eastAsia="pt-BR"/>
              </w:rPr>
              <w:br/>
              <w:t xml:space="preserve">                FROM SIA.VIGENCIA_BLOQUEIO_PAGAMENTO VP</w:t>
            </w:r>
            <w:r w:rsidRPr="00D65D35">
              <w:rPr>
                <w:rFonts w:ascii="Calibri" w:hAnsi="Calibri"/>
                <w:color w:val="000000"/>
                <w:lang w:eastAsia="pt-BR"/>
              </w:rPr>
              <w:br/>
              <w:t xml:space="preserve">               WHERE VP.COD_TIPO_CURSO = V_COD_TIPO_CURSO</w:t>
            </w:r>
            <w:r w:rsidRPr="00D65D35">
              <w:rPr>
                <w:rFonts w:ascii="Calibri" w:hAnsi="Calibri"/>
                <w:color w:val="000000"/>
                <w:lang w:eastAsia="pt-BR"/>
              </w:rPr>
              <w:br/>
              <w:t xml:space="preserve">                 AND VP.COD_INSTITUICAO = P_COD_INSTITUICAO</w:t>
            </w:r>
            <w:r w:rsidRPr="00D65D35">
              <w:rPr>
                <w:rFonts w:ascii="Calibri" w:hAnsi="Calibri"/>
                <w:color w:val="000000"/>
                <w:lang w:eastAsia="pt-BR"/>
              </w:rPr>
              <w:br/>
              <w:t xml:space="preserve">                 AND TRUNC(P_DT_COMPETENCIA, 'MM') BETWEEN TRUNC(DT_INI_VIGENCIA, 'MM') AND TRUNC(DT_FIM_VIGENCIA, 'MM')</w:t>
            </w:r>
            <w:r w:rsidRPr="00D65D35">
              <w:rPr>
                <w:rFonts w:ascii="Calibri" w:hAnsi="Calibri"/>
                <w:color w:val="000000"/>
                <w:lang w:eastAsia="pt-BR"/>
              </w:rPr>
              <w:br/>
              <w:t xml:space="preserve">                 AND TRUNC(P_DT_COMPETENCIA, 'YYYY') BETWEEN TRUNC(DT_INI_VIGENCIA, 'YYYY') AND TRUNC(DT_FIM_VIGENCIA, 'YYYY')</w:t>
            </w:r>
            <w:r w:rsidRPr="00D65D35">
              <w:rPr>
                <w:rFonts w:ascii="Calibri" w:hAnsi="Calibri"/>
                <w:color w:val="000000"/>
                <w:lang w:eastAsia="pt-BR"/>
              </w:rPr>
              <w:br/>
              <w:t xml:space="preserve">                 AND ((VP.COD_CURSO IS NULL AND V_COD_CURSO = V_COD_CURSO) OR (VP.COD_CURSO IS NOT NULL AND VP.COD_CURSO = V_COD_CURSO)))</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IND_TIPO_SALARIO = 'H'</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78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NOT EXISTS (SELECT 1</w:t>
            </w:r>
            <w:r w:rsidRPr="00554628">
              <w:rPr>
                <w:rFonts w:ascii="Calibri" w:hAnsi="Calibri"/>
                <w:color w:val="000000"/>
                <w:lang w:eastAsia="pt-BR"/>
              </w:rPr>
              <w:br/>
              <w:t xml:space="preserve">                           FROM SIA.ADMINISTRATIVO_RH ARH</w:t>
            </w:r>
            <w:r w:rsidRPr="00554628">
              <w:rPr>
                <w:rFonts w:ascii="Calibri" w:hAnsi="Calibri"/>
                <w:color w:val="000000"/>
                <w:lang w:eastAsia="pt-BR"/>
              </w:rPr>
              <w:br/>
              <w:t xml:space="preserve">                          WHERE ARH.NUM_MATRICULA = V_NUM_MATRICULA)</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NVL(IND_SUBSTITUICAO_PROF, 'N') = 'N' OR IND_SUBSTITUICAO = 'N'</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52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QTD_VAGAS_OCUPADAS &gt; 0 OR NVL(QTD_ALUNOS_MATRICULADOS, 0) &gt; 0 OR QTD_VAGAS_PREENCHIDAS &gt; 0</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52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val="en-US" w:eastAsia="pt-BR"/>
              </w:rPr>
            </w:pPr>
            <w:r w:rsidRPr="00554628">
              <w:rPr>
                <w:rFonts w:ascii="Calibri" w:hAnsi="Calibri"/>
                <w:color w:val="000000"/>
                <w:lang w:val="en-US" w:eastAsia="pt-BR"/>
              </w:rPr>
              <w:lastRenderedPageBreak/>
              <w:t>V_DT_COMPETENCIA_1 BETWEEN TRUNC(DT_INICIO_ALOCACAO,'MM') AND TRUNC(DT_FIM_ALOCACAO,'MM')</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val="en-US" w:eastAsia="pt-BR"/>
              </w:rPr>
            </w:pPr>
            <w:r w:rsidRPr="00554628">
              <w:rPr>
                <w:rFonts w:ascii="Calibri" w:hAnsi="Calibri"/>
                <w:color w:val="000000"/>
                <w:sz w:val="22"/>
                <w:szCs w:val="22"/>
                <w:lang w:val="en-US" w:eastAsia="pt-BR"/>
              </w:rPr>
              <w:t xml:space="preserve">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 </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DT_INCLUSAO &gt; V_DT_ULTIMA_GERACAO</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DT_GERACAO_PAGAMENTO IS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TABELA = 'HTV'</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TIPO_CURSO IN (4,11)</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154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D65D35" w:rsidRDefault="006A796D" w:rsidP="00495B2E">
            <w:pPr>
              <w:widowControl/>
              <w:spacing w:before="0" w:after="0" w:line="240" w:lineRule="auto"/>
              <w:rPr>
                <w:rFonts w:ascii="Calibri" w:hAnsi="Calibri"/>
                <w:color w:val="000000"/>
                <w:lang w:eastAsia="pt-BR"/>
              </w:rPr>
            </w:pPr>
            <w:r w:rsidRPr="00D65D35">
              <w:rPr>
                <w:rFonts w:ascii="Calibri" w:hAnsi="Calibri"/>
                <w:color w:val="000000"/>
                <w:lang w:eastAsia="pt-BR"/>
              </w:rPr>
              <w:t>NOT EXISTS (SELECT 1</w:t>
            </w:r>
            <w:r w:rsidRPr="00D65D35">
              <w:rPr>
                <w:rFonts w:ascii="Calibri" w:hAnsi="Calibri"/>
                <w:color w:val="000000"/>
                <w:lang w:eastAsia="pt-BR"/>
              </w:rPr>
              <w:br/>
              <w:t xml:space="preserve">                           FROM SIA.BLOQUEIO_PAGAMENTO_RETROATIVO BLOQ</w:t>
            </w:r>
            <w:r w:rsidRPr="00D65D35">
              <w:rPr>
                <w:rFonts w:ascii="Calibri" w:hAnsi="Calibri"/>
                <w:color w:val="000000"/>
                <w:lang w:eastAsia="pt-BR"/>
              </w:rPr>
              <w:br/>
              <w:t xml:space="preserve">                          WHERE BLOQ.COD_PROFESSOR = VAP.COD_PROFESSOR</w:t>
            </w:r>
            <w:r w:rsidRPr="00D65D35">
              <w:rPr>
                <w:rFonts w:ascii="Calibri" w:hAnsi="Calibri"/>
                <w:color w:val="000000"/>
                <w:lang w:eastAsia="pt-BR"/>
              </w:rPr>
              <w:br/>
              <w:t xml:space="preserve">                            AND BLOQ.NUM_SEQ_ALOCACAO IS NULL</w:t>
            </w:r>
            <w:r w:rsidRPr="00D65D35">
              <w:rPr>
                <w:rFonts w:ascii="Calibri" w:hAnsi="Calibri"/>
                <w:color w:val="000000"/>
                <w:lang w:eastAsia="pt-BR"/>
              </w:rPr>
              <w:br/>
              <w:t xml:space="preserve">                            AND BLOQ.DT_MES_ANO_COMPETENCIA = TRUNC(P_DT_COMPETENCIA,'MM'))</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65D35" w:rsidRDefault="006A796D" w:rsidP="00495B2E">
            <w:pPr>
              <w:widowControl/>
              <w:spacing w:before="0" w:after="0" w:line="240" w:lineRule="auto"/>
              <w:jc w:val="center"/>
              <w:rPr>
                <w:rFonts w:ascii="Calibri" w:hAnsi="Calibri"/>
                <w:color w:val="000000"/>
                <w:sz w:val="22"/>
                <w:szCs w:val="22"/>
                <w:lang w:eastAsia="pt-BR"/>
              </w:rPr>
            </w:pPr>
            <w:r w:rsidRPr="00D65D35">
              <w:rPr>
                <w:rFonts w:ascii="Calibri" w:hAnsi="Calibri"/>
                <w:color w:val="000000"/>
                <w:sz w:val="22"/>
                <w:szCs w:val="22"/>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154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D65D35" w:rsidRDefault="006A796D" w:rsidP="00495B2E">
            <w:pPr>
              <w:widowControl/>
              <w:spacing w:before="0" w:after="0" w:line="240" w:lineRule="auto"/>
              <w:rPr>
                <w:rFonts w:ascii="Calibri" w:hAnsi="Calibri"/>
                <w:color w:val="000000"/>
                <w:lang w:eastAsia="pt-BR"/>
              </w:rPr>
            </w:pPr>
            <w:r w:rsidRPr="00D65D35">
              <w:rPr>
                <w:rFonts w:ascii="Calibri" w:hAnsi="Calibri"/>
                <w:color w:val="000000"/>
                <w:lang w:eastAsia="pt-BR"/>
              </w:rPr>
              <w:t>NOT EXISTS (SELECT 1</w:t>
            </w:r>
            <w:r w:rsidRPr="00D65D35">
              <w:rPr>
                <w:rFonts w:ascii="Calibri" w:hAnsi="Calibri"/>
                <w:color w:val="000000"/>
                <w:lang w:eastAsia="pt-BR"/>
              </w:rPr>
              <w:br/>
              <w:t xml:space="preserve">                           FROM SIA.BLOQUEIO_PAGAMENTO_RETROATIVO BLOQ</w:t>
            </w:r>
            <w:r w:rsidRPr="00D65D35">
              <w:rPr>
                <w:rFonts w:ascii="Calibri" w:hAnsi="Calibri"/>
                <w:color w:val="000000"/>
                <w:lang w:eastAsia="pt-BR"/>
              </w:rPr>
              <w:br/>
              <w:t xml:space="preserve">                          WHERE BLOQ.NUM_SEQ_ALOCACAO = VAP.NUM_SEQ_ALOCACAO</w:t>
            </w:r>
            <w:r w:rsidRPr="00D65D35">
              <w:rPr>
                <w:rFonts w:ascii="Calibri" w:hAnsi="Calibri"/>
                <w:color w:val="000000"/>
                <w:lang w:eastAsia="pt-BR"/>
              </w:rPr>
              <w:br/>
              <w:t xml:space="preserve">                            AND BLOQ.COD_PROFESSOR    = VAP.COD_PROFESSOR</w:t>
            </w:r>
            <w:r w:rsidRPr="00D65D35">
              <w:rPr>
                <w:rFonts w:ascii="Calibri" w:hAnsi="Calibri"/>
                <w:color w:val="000000"/>
                <w:lang w:eastAsia="pt-BR"/>
              </w:rPr>
              <w:br/>
              <w:t xml:space="preserve">                            AND BLOQ.DT_MES_ANO_COMPETENCIA = TRUNC(P_DT_COMPETENCIA,'MM'))</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65D35" w:rsidRDefault="006A796D" w:rsidP="00495B2E">
            <w:pPr>
              <w:widowControl/>
              <w:spacing w:before="0" w:after="0" w:line="240" w:lineRule="auto"/>
              <w:jc w:val="center"/>
              <w:rPr>
                <w:rFonts w:ascii="Calibri" w:hAnsi="Calibri"/>
                <w:color w:val="000000"/>
                <w:sz w:val="22"/>
                <w:szCs w:val="22"/>
                <w:lang w:eastAsia="pt-BR"/>
              </w:rPr>
            </w:pPr>
            <w:r w:rsidRPr="00D65D35">
              <w:rPr>
                <w:rFonts w:ascii="Calibri" w:hAnsi="Calibri"/>
                <w:color w:val="000000"/>
                <w:sz w:val="22"/>
                <w:szCs w:val="22"/>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eastAsia="pt-BR"/>
              </w:rPr>
            </w:pPr>
            <w:r w:rsidRPr="00554628">
              <w:rPr>
                <w:rFonts w:ascii="Calibri" w:hAnsi="Calibri"/>
                <w:color w:val="000000"/>
                <w:lang w:eastAsia="pt-BR"/>
              </w:rPr>
              <w:t>COD_INSTITUICAO NOT IN (1022,1809,1464)</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52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val="en-US" w:eastAsia="pt-BR"/>
              </w:rPr>
            </w:pPr>
            <w:r w:rsidRPr="00554628">
              <w:rPr>
                <w:rFonts w:ascii="Calibri" w:hAnsi="Calibri"/>
                <w:color w:val="000000"/>
                <w:lang w:val="en-US" w:eastAsia="pt-BR"/>
              </w:rPr>
              <w:t>V_DT_COMPETENCIA_2 BETWEEN TRUNC(DT_INICIO_ALOCACAO,'MM') AND TRUNC(DT_FIM_ALOCACAO,'MM')</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val="en-US" w:eastAsia="pt-BR"/>
              </w:rPr>
            </w:pPr>
            <w:r w:rsidRPr="00554628">
              <w:rPr>
                <w:rFonts w:ascii="Calibri" w:hAnsi="Calibri"/>
                <w:color w:val="000000"/>
                <w:sz w:val="22"/>
                <w:szCs w:val="22"/>
                <w:lang w:val="en-US"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val="en-US" w:eastAsia="pt-BR"/>
              </w:rPr>
            </w:pPr>
            <w:r w:rsidRPr="00554628">
              <w:rPr>
                <w:rFonts w:ascii="Calibri" w:hAnsi="Calibri"/>
                <w:color w:val="000000"/>
                <w:sz w:val="22"/>
                <w:szCs w:val="22"/>
                <w:lang w:val="en-US"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r>
      <w:tr w:rsidR="006A796D" w:rsidRPr="00554628" w:rsidTr="00495B2E">
        <w:trPr>
          <w:trHeight w:val="52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554628" w:rsidRDefault="006A796D" w:rsidP="00495B2E">
            <w:pPr>
              <w:widowControl/>
              <w:spacing w:before="0" w:after="0" w:line="240" w:lineRule="auto"/>
              <w:rPr>
                <w:rFonts w:ascii="Calibri" w:hAnsi="Calibri"/>
                <w:color w:val="000000"/>
                <w:lang w:val="en-US" w:eastAsia="pt-BR"/>
              </w:rPr>
            </w:pPr>
            <w:r w:rsidRPr="00554628">
              <w:rPr>
                <w:rFonts w:ascii="Calibri" w:hAnsi="Calibri"/>
                <w:color w:val="000000"/>
                <w:lang w:val="en-US" w:eastAsia="pt-BR"/>
              </w:rPr>
              <w:t>TRUNC(P_DT_COMPETENCIA, 'MM') BETWEEN TRUNC(DT_INICIO_ALOCACAO, 'MM') AND TRUNC(DT_FIM_ALOCACAO, 'MM')</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 xml:space="preserve">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554628" w:rsidRDefault="006A796D" w:rsidP="00495B2E">
            <w:pPr>
              <w:widowControl/>
              <w:spacing w:before="0" w:after="0" w:line="240" w:lineRule="auto"/>
              <w:jc w:val="center"/>
              <w:rPr>
                <w:rFonts w:ascii="Calibri" w:hAnsi="Calibri"/>
                <w:color w:val="000000"/>
                <w:sz w:val="22"/>
                <w:szCs w:val="22"/>
                <w:lang w:eastAsia="pt-BR"/>
              </w:rPr>
            </w:pPr>
            <w:r w:rsidRPr="00554628">
              <w:rPr>
                <w:rFonts w:ascii="Calibri" w:hAnsi="Calibri"/>
                <w:color w:val="000000"/>
                <w:sz w:val="22"/>
                <w:szCs w:val="22"/>
                <w:lang w:eastAsia="pt-BR"/>
              </w:rPr>
              <w:t> </w:t>
            </w:r>
          </w:p>
        </w:tc>
      </w:tr>
    </w:tbl>
    <w:p w:rsidR="006A796D" w:rsidRPr="0098124A" w:rsidRDefault="006A796D" w:rsidP="006A796D">
      <w:pPr>
        <w:spacing w:before="100" w:beforeAutospacing="1" w:after="100" w:afterAutospacing="1"/>
        <w:rPr>
          <w:rFonts w:ascii="Calibri" w:hAnsi="Calibri" w:cs="Calibri"/>
        </w:rPr>
      </w:pPr>
    </w:p>
    <w:p w:rsidR="006A796D" w:rsidRPr="00FA296E" w:rsidRDefault="006A796D" w:rsidP="006A796D">
      <w:pPr>
        <w:spacing w:before="100" w:beforeAutospacing="1" w:after="100" w:afterAutospacing="1"/>
        <w:ind w:left="360"/>
        <w:rPr>
          <w:b/>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6A796D" w:rsidRPr="003F639E" w:rsidTr="00495B2E">
        <w:trPr>
          <w:trHeight w:val="330"/>
        </w:trPr>
        <w:tc>
          <w:tcPr>
            <w:tcW w:w="2410" w:type="dxa"/>
            <w:shd w:val="clear" w:color="auto" w:fill="333399"/>
          </w:tcPr>
          <w:p w:rsidR="006A796D" w:rsidRPr="003F639E" w:rsidRDefault="006A796D" w:rsidP="00495B2E">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Fontes</w:t>
            </w:r>
          </w:p>
        </w:tc>
        <w:tc>
          <w:tcPr>
            <w:tcW w:w="2976"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Destinos</w:t>
            </w:r>
          </w:p>
        </w:tc>
      </w:tr>
      <w:tr w:rsidR="006A796D" w:rsidRPr="003F639E" w:rsidTr="00495B2E">
        <w:trPr>
          <w:trHeight w:val="510"/>
        </w:trPr>
        <w:tc>
          <w:tcPr>
            <w:tcW w:w="2410" w:type="dxa"/>
            <w:shd w:val="clear" w:color="auto" w:fill="CCCCFF"/>
          </w:tcPr>
          <w:p w:rsidR="006A796D" w:rsidRPr="003F639E" w:rsidRDefault="006A796D" w:rsidP="00495B2E">
            <w:pPr>
              <w:spacing w:before="56" w:after="113"/>
              <w:ind w:left="360"/>
            </w:pPr>
            <w:proofErr w:type="spellStart"/>
            <w:r>
              <w:rPr>
                <w:rFonts w:ascii="Calibri" w:hAnsi="Calibri" w:cs="Calibri"/>
                <w:color w:val="000000"/>
              </w:rPr>
              <w:t>m_atualiza_alocacao_consolid_horist</w:t>
            </w:r>
            <w:proofErr w:type="spellEnd"/>
          </w:p>
        </w:tc>
        <w:tc>
          <w:tcPr>
            <w:tcW w:w="3119" w:type="dxa"/>
            <w:shd w:val="clear" w:color="auto" w:fill="CCCCFF"/>
          </w:tcPr>
          <w:p w:rsidR="006A796D" w:rsidRPr="003F639E" w:rsidRDefault="006A796D" w:rsidP="00495B2E">
            <w:pPr>
              <w:spacing w:before="56" w:after="113"/>
              <w:ind w:left="360"/>
            </w:pPr>
            <w:r>
              <w:rPr>
                <w:rFonts w:ascii="Calibri" w:hAnsi="Calibri" w:cs="Calibri"/>
                <w:color w:val="000000"/>
              </w:rPr>
              <w:t>Tabelas CONSOLIDACAO_HORISTA</w:t>
            </w:r>
          </w:p>
        </w:tc>
        <w:tc>
          <w:tcPr>
            <w:tcW w:w="2976" w:type="dxa"/>
            <w:shd w:val="clear" w:color="auto" w:fill="CCCCFF"/>
          </w:tcPr>
          <w:p w:rsidR="006A796D" w:rsidRPr="003F639E" w:rsidRDefault="006A796D" w:rsidP="00495B2E">
            <w:pPr>
              <w:spacing w:before="56" w:after="113"/>
              <w:ind w:left="360"/>
            </w:pPr>
            <w:r>
              <w:rPr>
                <w:rFonts w:ascii="Calibri" w:hAnsi="Calibri" w:cs="Calibri"/>
                <w:color w:val="000000"/>
              </w:rPr>
              <w:t xml:space="preserve"> Tabela CONSOLIDACAO_HORISTA</w:t>
            </w:r>
          </w:p>
        </w:tc>
      </w:tr>
    </w:tbl>
    <w:p w:rsidR="006A796D" w:rsidRDefault="006A796D" w:rsidP="006A796D">
      <w:pPr>
        <w:spacing w:before="56" w:after="113"/>
        <w:ind w:left="360"/>
      </w:pPr>
    </w:p>
    <w:p w:rsidR="006A796D" w:rsidRDefault="006A796D" w:rsidP="006A796D">
      <w:pPr>
        <w:widowControl/>
        <w:spacing w:before="0" w:after="0" w:line="240" w:lineRule="auto"/>
        <w:rPr>
          <w:rFonts w:asciiTheme="majorHAnsi" w:eastAsiaTheme="majorEastAsia" w:hAnsiTheme="majorHAnsi" w:cstheme="majorBidi"/>
          <w:b/>
          <w:bCs/>
          <w:color w:val="365F91" w:themeColor="accent1" w:themeShade="BF"/>
          <w:sz w:val="28"/>
          <w:szCs w:val="28"/>
        </w:rPr>
      </w:pPr>
    </w:p>
    <w:p w:rsidR="006A796D" w:rsidRDefault="006A796D" w:rsidP="006A796D">
      <w:pPr>
        <w:pStyle w:val="MMTopic1"/>
        <w:numPr>
          <w:ilvl w:val="0"/>
          <w:numId w:val="0"/>
        </w:numPr>
        <w:rPr>
          <w:lang w:val="pt-BR"/>
        </w:rPr>
      </w:pPr>
    </w:p>
    <w:p w:rsidR="00556E51" w:rsidRDefault="00556E51" w:rsidP="006A796D">
      <w:pPr>
        <w:pStyle w:val="MMTopic3"/>
        <w:rPr>
          <w:lang w:val="pt-BR"/>
        </w:rPr>
        <w:sectPr w:rsidR="00556E51" w:rsidSect="006E6CD0">
          <w:headerReference w:type="first" r:id="rId106"/>
          <w:pgSz w:w="11909" w:h="16834" w:code="9"/>
          <w:pgMar w:top="1520" w:right="1151" w:bottom="1134" w:left="1990" w:header="567" w:footer="221" w:gutter="0"/>
          <w:cols w:space="720"/>
          <w:titlePg/>
        </w:sectPr>
      </w:pPr>
    </w:p>
    <w:p w:rsidR="006A796D" w:rsidRPr="003F639E" w:rsidRDefault="006A796D" w:rsidP="006A796D">
      <w:pPr>
        <w:pStyle w:val="MMTopic3"/>
        <w:rPr>
          <w:lang w:val="pt-BR"/>
        </w:rPr>
      </w:pPr>
      <w:bookmarkStart w:id="29" w:name="_Toc342586728"/>
      <w:r>
        <w:rPr>
          <w:lang w:val="pt-BR"/>
        </w:rPr>
        <w:lastRenderedPageBreak/>
        <w:t>Es</w:t>
      </w:r>
      <w:r w:rsidRPr="003F639E">
        <w:rPr>
          <w:lang w:val="pt-BR"/>
        </w:rPr>
        <w:t>truturas de Dados</w:t>
      </w:r>
      <w:r>
        <w:rPr>
          <w:lang w:val="pt-BR"/>
        </w:rPr>
        <w:t xml:space="preserve"> - </w:t>
      </w:r>
      <w:proofErr w:type="spellStart"/>
      <w:r>
        <w:rPr>
          <w:lang w:val="pt-BR"/>
        </w:rPr>
        <w:t>m_</w:t>
      </w:r>
      <w:r w:rsidR="00556E51">
        <w:rPr>
          <w:lang w:val="pt-BR"/>
        </w:rPr>
        <w:t>atualiza</w:t>
      </w:r>
      <w:r>
        <w:rPr>
          <w:lang w:val="pt-BR"/>
        </w:rPr>
        <w:t>_especializacao_remuneracao_docente</w:t>
      </w:r>
      <w:bookmarkEnd w:id="29"/>
      <w:proofErr w:type="spellEnd"/>
    </w:p>
    <w:p w:rsidR="006A796D" w:rsidRDefault="006A796D" w:rsidP="006A796D">
      <w:pPr>
        <w:spacing w:before="56" w:after="113"/>
        <w:rPr>
          <w:rFonts w:asciiTheme="minorHAnsi" w:hAnsiTheme="minorHAnsi"/>
          <w:b/>
          <w:sz w:val="24"/>
          <w:szCs w:val="24"/>
        </w:rPr>
      </w:pPr>
    </w:p>
    <w:p w:rsidR="006A796D"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6A796D" w:rsidRDefault="007926DE" w:rsidP="006A796D">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106" type="#_x0000_t75" style="position:absolute;left:0;text-align:left;margin-left:-24.35pt;margin-top:15.6pt;width:784.05pt;height:135.95pt;z-index:251660800" filled="t" stroked="t">
            <v:imagedata r:id="rId107" o:title=""/>
          </v:shape>
          <o:OLEObject Type="Embed" ProgID="Visio.Drawing.11" ShapeID="_x0000_s1106" DrawAspect="Content" ObjectID="_1417441523" r:id="rId108"/>
        </w:pict>
      </w: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556E51" w:rsidRDefault="00556E51" w:rsidP="006A796D">
      <w:pPr>
        <w:spacing w:before="56" w:after="113"/>
        <w:ind w:firstLine="360"/>
        <w:rPr>
          <w:rFonts w:asciiTheme="minorHAnsi" w:hAnsiTheme="minorHAnsi"/>
          <w:b/>
          <w:sz w:val="24"/>
          <w:szCs w:val="24"/>
        </w:rPr>
        <w:sectPr w:rsidR="00556E51" w:rsidSect="00556E51">
          <w:headerReference w:type="first" r:id="rId109"/>
          <w:pgSz w:w="16834" w:h="11909" w:orient="landscape" w:code="9"/>
          <w:pgMar w:top="1990" w:right="1520" w:bottom="1151" w:left="1134" w:header="567" w:footer="221" w:gutter="0"/>
          <w:cols w:space="720"/>
          <w:titlePg/>
        </w:sectPr>
      </w:pPr>
    </w:p>
    <w:p w:rsidR="006A796D" w:rsidRPr="00FA296E" w:rsidRDefault="006A796D" w:rsidP="006A796D">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6A796D" w:rsidRDefault="006A796D" w:rsidP="006A796D">
      <w:pPr>
        <w:spacing w:before="100" w:beforeAutospacing="1" w:after="100" w:afterAutospacing="1"/>
        <w:jc w:val="both"/>
        <w:rPr>
          <w:rFonts w:ascii="Calibri" w:hAnsi="Calibri" w:cs="Calibri"/>
          <w:color w:val="000000"/>
        </w:rPr>
      </w:pPr>
      <w:r w:rsidRPr="00D56DD2">
        <w:rPr>
          <w:rFonts w:ascii="Calibri" w:hAnsi="Calibri" w:cs="Calibri"/>
          <w:color w:val="000000"/>
        </w:rPr>
        <w:t xml:space="preserve">Este mapa </w:t>
      </w:r>
      <w:r>
        <w:rPr>
          <w:rFonts w:ascii="Calibri" w:hAnsi="Calibri" w:cs="Calibri"/>
          <w:color w:val="000000"/>
        </w:rPr>
        <w:t>será o</w:t>
      </w:r>
      <w:r w:rsidRPr="00D56DD2">
        <w:rPr>
          <w:rFonts w:ascii="Calibri" w:hAnsi="Calibri" w:cs="Calibri"/>
          <w:color w:val="000000"/>
        </w:rPr>
        <w:t xml:space="preserve"> responsável por </w:t>
      </w:r>
      <w:r>
        <w:rPr>
          <w:rFonts w:ascii="Calibri" w:hAnsi="Calibri" w:cs="Calibri"/>
          <w:color w:val="000000"/>
        </w:rPr>
        <w:t xml:space="preserve">ler dos registros da </w:t>
      </w:r>
      <w:r w:rsidRPr="00D56DD2">
        <w:rPr>
          <w:rFonts w:ascii="Calibri" w:hAnsi="Calibri" w:cs="Calibri"/>
          <w:color w:val="000000"/>
        </w:rPr>
        <w:t>tabela REMUNERACAO_DOCENTE</w:t>
      </w:r>
      <w:r>
        <w:rPr>
          <w:rFonts w:ascii="Calibri" w:hAnsi="Calibri" w:cs="Calibri"/>
          <w:color w:val="000000"/>
        </w:rPr>
        <w:t>, aplicar a eles as regras necessárias para recuperar somente as informações referente a Especialização. Após o tratamento destes dados, o Power Center atualizará os registros na mesma tabela REMUNERACAO_DOCENTE.</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Este processo possui 3 fluxos de entradas diferentes. O fluxo um é responsável por recuperar os casos de especialização por grupo, o fluxo dois e responsável pelas especializações por período acadêmico e, o fluxo três é responsável pelos descontos.</w:t>
      </w:r>
    </w:p>
    <w:p w:rsidR="006A796D" w:rsidRPr="00902FFB"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Neste fluxo de dados, a Expression EXP_VALIDA_DADOS é responsável por aplicar as restrições referentes a cada fluxo. O </w:t>
      </w:r>
      <w:proofErr w:type="spellStart"/>
      <w:r>
        <w:rPr>
          <w:rFonts w:ascii="Calibri" w:hAnsi="Calibri" w:cs="Calibri"/>
          <w:color w:val="000000"/>
        </w:rPr>
        <w:t>union</w:t>
      </w:r>
      <w:proofErr w:type="spellEnd"/>
      <w:r>
        <w:rPr>
          <w:rFonts w:ascii="Calibri" w:hAnsi="Calibri" w:cs="Calibri"/>
          <w:color w:val="000000"/>
        </w:rPr>
        <w:t xml:space="preserve"> é responsável por unir os diferentes fluxos de dados. A </w:t>
      </w:r>
      <w:proofErr w:type="spellStart"/>
      <w:r>
        <w:rPr>
          <w:rFonts w:ascii="Calibri" w:hAnsi="Calibri" w:cs="Calibri"/>
          <w:color w:val="000000"/>
        </w:rPr>
        <w:t>Lookup</w:t>
      </w:r>
      <w:proofErr w:type="spellEnd"/>
      <w:r>
        <w:rPr>
          <w:rFonts w:ascii="Calibri" w:hAnsi="Calibri" w:cs="Calibri"/>
          <w:color w:val="000000"/>
        </w:rPr>
        <w:t xml:space="preserve"> é responsável por filtrar o bloqueio de pagamento dos docentes que fazem parte do administrativo Rh. A expression EXP_VALIDA_DADOS é responsável por validar o resultado da </w:t>
      </w:r>
      <w:proofErr w:type="spellStart"/>
      <w:r>
        <w:rPr>
          <w:rFonts w:ascii="Calibri" w:hAnsi="Calibri" w:cs="Calibri"/>
          <w:color w:val="000000"/>
        </w:rPr>
        <w:t>lookup</w:t>
      </w:r>
      <w:proofErr w:type="spellEnd"/>
      <w:r>
        <w:rPr>
          <w:rFonts w:ascii="Calibri" w:hAnsi="Calibri" w:cs="Calibri"/>
          <w:color w:val="000000"/>
        </w:rPr>
        <w:t xml:space="preserve">. Os </w:t>
      </w:r>
      <w:proofErr w:type="spellStart"/>
      <w:r>
        <w:rPr>
          <w:rFonts w:ascii="Calibri" w:hAnsi="Calibri" w:cs="Calibri"/>
          <w:color w:val="000000"/>
        </w:rPr>
        <w:t>mapplets</w:t>
      </w:r>
      <w:proofErr w:type="spellEnd"/>
      <w:r>
        <w:rPr>
          <w:rFonts w:ascii="Calibri" w:hAnsi="Calibri" w:cs="Calibri"/>
          <w:color w:val="000000"/>
        </w:rPr>
        <w:t xml:space="preserve"> MPT_VERBA_RH e MPT_CENTRO_CUSTO são responsáveis por gerar os campos de verba do RH e centro de custo, respectivamente.</w:t>
      </w:r>
    </w:p>
    <w:p w:rsidR="006A796D" w:rsidRDefault="006A796D" w:rsidP="00596CB7">
      <w:pPr>
        <w:rPr>
          <w:rFonts w:asciiTheme="minorHAnsi" w:hAnsiTheme="minorHAnsi"/>
        </w:rPr>
      </w:pPr>
      <w:r w:rsidRPr="000E5EBC">
        <w:rPr>
          <w:rFonts w:asciiTheme="minorHAnsi" w:hAnsiTheme="minorHAnsi"/>
        </w:rPr>
        <w:t>Segue abaixo a relação das regras que devem ser aplicadas a esta mapa:</w:t>
      </w:r>
    </w:p>
    <w:p w:rsidR="00596CB7" w:rsidRDefault="00596CB7" w:rsidP="00596CB7">
      <w:pPr>
        <w:rPr>
          <w:rFonts w:ascii="Calibri" w:hAnsi="Calibri" w:cs="Calibri"/>
          <w:b/>
          <w:bCs/>
          <w:color w:val="000000"/>
        </w:rPr>
      </w:pPr>
    </w:p>
    <w:tbl>
      <w:tblPr>
        <w:tblW w:w="8020" w:type="dxa"/>
        <w:tblInd w:w="55" w:type="dxa"/>
        <w:tblCellMar>
          <w:left w:w="70" w:type="dxa"/>
          <w:right w:w="70" w:type="dxa"/>
        </w:tblCellMar>
        <w:tblLook w:val="04A0" w:firstRow="1" w:lastRow="0" w:firstColumn="1" w:lastColumn="0" w:noHBand="0" w:noVBand="1"/>
      </w:tblPr>
      <w:tblGrid>
        <w:gridCol w:w="7000"/>
        <w:gridCol w:w="397"/>
        <w:gridCol w:w="397"/>
        <w:gridCol w:w="397"/>
      </w:tblGrid>
      <w:tr w:rsidR="006A796D" w:rsidRPr="0099230E" w:rsidTr="00495B2E">
        <w:trPr>
          <w:trHeight w:val="1759"/>
        </w:trPr>
        <w:tc>
          <w:tcPr>
            <w:tcW w:w="7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796D" w:rsidRPr="0099230E" w:rsidRDefault="006A796D" w:rsidP="00495B2E">
            <w:pPr>
              <w:widowControl/>
              <w:spacing w:before="0" w:after="0" w:line="240" w:lineRule="auto"/>
              <w:jc w:val="center"/>
              <w:rPr>
                <w:rFonts w:ascii="Calibri" w:hAnsi="Calibri"/>
                <w:b/>
                <w:bCs/>
                <w:color w:val="000000"/>
                <w:sz w:val="22"/>
                <w:szCs w:val="22"/>
                <w:lang w:eastAsia="pt-BR"/>
              </w:rPr>
            </w:pPr>
            <w:r w:rsidRPr="0099230E">
              <w:rPr>
                <w:rFonts w:ascii="Calibri" w:hAnsi="Calibri"/>
                <w:b/>
                <w:bCs/>
                <w:color w:val="000000"/>
                <w:sz w:val="22"/>
                <w:szCs w:val="22"/>
                <w:lang w:eastAsia="pt-BR"/>
              </w:rPr>
              <w:t>REGRA TECNICA</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99230E" w:rsidRDefault="006A796D" w:rsidP="00495B2E">
            <w:pPr>
              <w:widowControl/>
              <w:spacing w:before="0" w:after="0" w:line="240" w:lineRule="auto"/>
              <w:jc w:val="right"/>
              <w:rPr>
                <w:rFonts w:ascii="Calibri" w:hAnsi="Calibri"/>
                <w:color w:val="000000"/>
                <w:lang w:eastAsia="pt-BR"/>
              </w:rPr>
            </w:pPr>
            <w:r w:rsidRPr="0099230E">
              <w:rPr>
                <w:rFonts w:ascii="Calibri" w:hAnsi="Calibri"/>
                <w:color w:val="000000"/>
                <w:lang w:eastAsia="pt-BR"/>
              </w:rPr>
              <w:t>Por Grupo</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99230E" w:rsidRDefault="006A796D" w:rsidP="00495B2E">
            <w:pPr>
              <w:widowControl/>
              <w:spacing w:before="0" w:after="0" w:line="240" w:lineRule="auto"/>
              <w:jc w:val="right"/>
              <w:rPr>
                <w:rFonts w:ascii="Calibri" w:hAnsi="Calibri"/>
                <w:color w:val="000000"/>
                <w:lang w:eastAsia="pt-BR"/>
              </w:rPr>
            </w:pPr>
            <w:r w:rsidRPr="0099230E">
              <w:rPr>
                <w:rFonts w:ascii="Calibri" w:hAnsi="Calibri"/>
                <w:color w:val="000000"/>
                <w:lang w:eastAsia="pt-BR"/>
              </w:rPr>
              <w:t>Período Acadêmico</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99230E" w:rsidRDefault="006A796D" w:rsidP="00495B2E">
            <w:pPr>
              <w:widowControl/>
              <w:spacing w:before="0" w:after="0" w:line="240" w:lineRule="auto"/>
              <w:jc w:val="right"/>
              <w:rPr>
                <w:rFonts w:ascii="Calibri" w:hAnsi="Calibri"/>
                <w:color w:val="000000"/>
                <w:lang w:eastAsia="pt-BR"/>
              </w:rPr>
            </w:pPr>
            <w:r w:rsidRPr="0099230E">
              <w:rPr>
                <w:rFonts w:ascii="Calibri" w:hAnsi="Calibri"/>
                <w:color w:val="000000"/>
                <w:lang w:eastAsia="pt-BR"/>
              </w:rPr>
              <w:t>Desconto</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IND_PAGAMENTO = 'S'</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r>
      <w:tr w:rsidR="006A796D" w:rsidRPr="0099230E" w:rsidTr="00495B2E">
        <w:trPr>
          <w:trHeight w:val="78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NOT EXISTS (SELECT 1</w:t>
            </w:r>
            <w:r w:rsidRPr="0099230E">
              <w:rPr>
                <w:rFonts w:ascii="Calibri" w:hAnsi="Calibri"/>
                <w:color w:val="000000"/>
                <w:lang w:eastAsia="pt-BR"/>
              </w:rPr>
              <w:br/>
              <w:t xml:space="preserve">                           FROM SIA.ADMINISTRATIVO_RH ARH</w:t>
            </w:r>
            <w:r w:rsidRPr="0099230E">
              <w:rPr>
                <w:rFonts w:ascii="Calibri" w:hAnsi="Calibri"/>
                <w:color w:val="000000"/>
                <w:lang w:eastAsia="pt-BR"/>
              </w:rPr>
              <w:br/>
              <w:t xml:space="preserve">                          WHERE ARH.NUM_MATRICULA = V_NUM_MATRICULA)</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IND_TIPO_SALARIO IN ('H','M')</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DT_PAGAMENTO IS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val="en-US" w:eastAsia="pt-BR"/>
              </w:rPr>
            </w:pPr>
            <w:r w:rsidRPr="0099230E">
              <w:rPr>
                <w:rFonts w:ascii="Calibri" w:hAnsi="Calibri"/>
                <w:color w:val="000000"/>
                <w:lang w:val="en-US" w:eastAsia="pt-BR"/>
              </w:rPr>
              <w:t>DT_PAGAMENTO IS NOT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val="en-US" w:eastAsia="pt-BR"/>
              </w:rPr>
            </w:pPr>
            <w:r w:rsidRPr="0099230E">
              <w:rPr>
                <w:rFonts w:ascii="Calibri" w:hAnsi="Calibri"/>
                <w:color w:val="000000"/>
                <w:lang w:val="en-US"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val="en-US" w:eastAsia="pt-BR"/>
              </w:rPr>
            </w:pPr>
            <w:r w:rsidRPr="0099230E">
              <w:rPr>
                <w:rFonts w:ascii="Calibri" w:hAnsi="Calibri"/>
                <w:color w:val="000000"/>
                <w:lang w:val="en-US"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val="en-US" w:eastAsia="pt-BR"/>
              </w:rPr>
            </w:pPr>
            <w:r w:rsidRPr="0099230E">
              <w:rPr>
                <w:rFonts w:ascii="Calibri" w:hAnsi="Calibri"/>
                <w:color w:val="000000"/>
                <w:lang w:val="en-US" w:eastAsia="pt-BR"/>
              </w:rPr>
              <w:t>(VAL_HORA_AULA IS NOT NULL OR VAL_HORA_AULA IS NOT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COD_TIPO_CURSO = 1</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IND_SITUACAO_GRUPO = '3'</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NVL(IND_SUBSTITUICAO_PROF, 'N') = 'N' ou IND_SUBSTITUICAO = 'N'</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52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QTD_VAGAS_OCUPADAS &gt; 0 OR NVL(QTD_ALUNOS_MATRICULADOS, 0) &gt; 0 OR QTD_VAGAS_PREENCHIDAS &gt; 0</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r>
      <w:tr w:rsidR="006A796D" w:rsidRPr="0099230E" w:rsidTr="00495B2E">
        <w:trPr>
          <w:trHeight w:val="52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val="en-US" w:eastAsia="pt-BR"/>
              </w:rPr>
            </w:pPr>
            <w:r w:rsidRPr="0099230E">
              <w:rPr>
                <w:rFonts w:ascii="Calibri" w:hAnsi="Calibri"/>
                <w:color w:val="000000"/>
                <w:lang w:val="en-US" w:eastAsia="pt-BR"/>
              </w:rPr>
              <w:t>TRUNC(DT_INICIO_ALOCACAO) BETWEEN TRUNC(V_DT_INI_SELECAO_PAG) AND TRUNC(V_DT_FIM_SELECAO_PAG)</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 xml:space="preserve"> NUM_SEQ_PERIODO_ACADEMICO IS NOT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DT_SOLICITACAO_DESCONTO IS NOT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eastAsia="pt-BR"/>
              </w:rPr>
            </w:pPr>
            <w:r w:rsidRPr="0099230E">
              <w:rPr>
                <w:rFonts w:ascii="Calibri" w:hAnsi="Calibri"/>
                <w:color w:val="000000"/>
                <w:lang w:eastAsia="pt-BR"/>
              </w:rPr>
              <w:t>DT_GERACAO_DESCONTO IS NULL</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r w:rsidR="006A796D" w:rsidRPr="0099230E" w:rsidTr="00495B2E">
        <w:trPr>
          <w:trHeight w:val="52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99230E" w:rsidRDefault="006A796D" w:rsidP="00495B2E">
            <w:pPr>
              <w:widowControl/>
              <w:spacing w:before="0" w:after="0" w:line="240" w:lineRule="auto"/>
              <w:rPr>
                <w:rFonts w:ascii="Calibri" w:hAnsi="Calibri"/>
                <w:color w:val="000000"/>
                <w:lang w:val="en-US" w:eastAsia="pt-BR"/>
              </w:rPr>
            </w:pPr>
            <w:r w:rsidRPr="0099230E">
              <w:rPr>
                <w:rFonts w:ascii="Calibri" w:hAnsi="Calibri"/>
                <w:color w:val="000000"/>
                <w:lang w:val="en-US" w:eastAsia="pt-BR"/>
              </w:rPr>
              <w:t>TRUNC(DT_INICIO_ALOCACAO) BETWEEN TRUNC(V_DT_INI_SELECAO_DESC) AND TRUNC(V_DT_FIM_SELECAO_DESC)</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val="en-US" w:eastAsia="pt-BR"/>
              </w:rPr>
            </w:pPr>
            <w:r w:rsidRPr="0099230E">
              <w:rPr>
                <w:rFonts w:ascii="Calibri" w:hAnsi="Calibri"/>
                <w:color w:val="000000"/>
                <w:lang w:val="en-US" w:eastAsia="pt-BR"/>
              </w:rPr>
              <w:t xml:space="preserve">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val="en-US" w:eastAsia="pt-BR"/>
              </w:rPr>
            </w:pPr>
            <w:r w:rsidRPr="0099230E">
              <w:rPr>
                <w:rFonts w:ascii="Calibri" w:hAnsi="Calibri"/>
                <w:color w:val="000000"/>
                <w:lang w:val="en-US" w:eastAsia="pt-BR"/>
              </w:rPr>
              <w:t> </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99230E" w:rsidRDefault="006A796D" w:rsidP="00495B2E">
            <w:pPr>
              <w:widowControl/>
              <w:spacing w:before="0" w:after="0" w:line="240" w:lineRule="auto"/>
              <w:jc w:val="center"/>
              <w:rPr>
                <w:rFonts w:ascii="Calibri" w:hAnsi="Calibri"/>
                <w:color w:val="000000"/>
                <w:lang w:eastAsia="pt-BR"/>
              </w:rPr>
            </w:pPr>
            <w:r w:rsidRPr="0099230E">
              <w:rPr>
                <w:rFonts w:ascii="Calibri" w:hAnsi="Calibri"/>
                <w:color w:val="000000"/>
                <w:lang w:eastAsia="pt-BR"/>
              </w:rPr>
              <w:t>x</w:t>
            </w:r>
          </w:p>
        </w:tc>
      </w:tr>
    </w:tbl>
    <w:p w:rsidR="006A796D" w:rsidRPr="0098124A" w:rsidRDefault="006A796D" w:rsidP="006A796D">
      <w:pPr>
        <w:spacing w:before="100" w:beforeAutospacing="1" w:after="100" w:afterAutospacing="1"/>
        <w:rPr>
          <w:rFonts w:ascii="Calibri" w:hAnsi="Calibri" w:cs="Calibri"/>
        </w:rPr>
      </w:pPr>
    </w:p>
    <w:p w:rsidR="006A796D"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Relação das tabelas/arquivos de origem e de destino por mapas.</w:t>
      </w:r>
    </w:p>
    <w:p w:rsidR="006A796D" w:rsidRPr="00FA296E" w:rsidRDefault="006A796D" w:rsidP="006A796D">
      <w:pPr>
        <w:spacing w:before="100" w:beforeAutospacing="1" w:after="100" w:afterAutospacing="1"/>
        <w:ind w:left="360"/>
        <w:rPr>
          <w:b/>
          <w:sz w:val="24"/>
          <w:szCs w:val="24"/>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6A796D" w:rsidRPr="003F639E" w:rsidTr="00495B2E">
        <w:trPr>
          <w:trHeight w:val="330"/>
        </w:trPr>
        <w:tc>
          <w:tcPr>
            <w:tcW w:w="2410" w:type="dxa"/>
            <w:shd w:val="clear" w:color="auto" w:fill="333399"/>
          </w:tcPr>
          <w:p w:rsidR="006A796D" w:rsidRPr="003F639E" w:rsidRDefault="006A796D" w:rsidP="00495B2E">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Fontes</w:t>
            </w:r>
          </w:p>
        </w:tc>
        <w:tc>
          <w:tcPr>
            <w:tcW w:w="2976"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Destinos</w:t>
            </w:r>
          </w:p>
        </w:tc>
      </w:tr>
      <w:tr w:rsidR="006A796D" w:rsidRPr="003F639E" w:rsidTr="00495B2E">
        <w:trPr>
          <w:trHeight w:val="510"/>
        </w:trPr>
        <w:tc>
          <w:tcPr>
            <w:tcW w:w="2410" w:type="dxa"/>
            <w:shd w:val="clear" w:color="auto" w:fill="CCCCFF"/>
          </w:tcPr>
          <w:p w:rsidR="006A796D" w:rsidRPr="003F639E" w:rsidRDefault="006A796D" w:rsidP="00495B2E">
            <w:pPr>
              <w:spacing w:before="56" w:after="113"/>
              <w:ind w:left="360"/>
            </w:pPr>
            <w:proofErr w:type="spellStart"/>
            <w:r>
              <w:rPr>
                <w:rFonts w:ascii="Calibri" w:hAnsi="Calibri" w:cs="Calibri"/>
                <w:color w:val="000000"/>
              </w:rPr>
              <w:t>m_atualiza_alocacao_consolid_horist</w:t>
            </w:r>
            <w:proofErr w:type="spellEnd"/>
          </w:p>
        </w:tc>
        <w:tc>
          <w:tcPr>
            <w:tcW w:w="3119" w:type="dxa"/>
            <w:shd w:val="clear" w:color="auto" w:fill="CCCCFF"/>
          </w:tcPr>
          <w:p w:rsidR="006A796D" w:rsidRPr="003F639E" w:rsidRDefault="006A796D" w:rsidP="00495B2E">
            <w:pPr>
              <w:spacing w:before="56" w:after="113"/>
              <w:ind w:left="360"/>
            </w:pPr>
            <w:r>
              <w:rPr>
                <w:rFonts w:ascii="Calibri" w:hAnsi="Calibri" w:cs="Calibri"/>
                <w:color w:val="000000"/>
              </w:rPr>
              <w:t>Tabelas REMUNERACAO_DOCENTE</w:t>
            </w:r>
          </w:p>
        </w:tc>
        <w:tc>
          <w:tcPr>
            <w:tcW w:w="2976" w:type="dxa"/>
            <w:shd w:val="clear" w:color="auto" w:fill="CCCCFF"/>
          </w:tcPr>
          <w:p w:rsidR="006A796D" w:rsidRPr="003F639E" w:rsidRDefault="006A796D" w:rsidP="00495B2E">
            <w:pPr>
              <w:spacing w:before="56" w:after="113"/>
              <w:ind w:left="360"/>
            </w:pPr>
            <w:r>
              <w:rPr>
                <w:rFonts w:ascii="Calibri" w:hAnsi="Calibri" w:cs="Calibri"/>
                <w:color w:val="000000"/>
              </w:rPr>
              <w:t xml:space="preserve"> Tabela REMUNERACAO_DOCENTE</w:t>
            </w:r>
          </w:p>
        </w:tc>
      </w:tr>
    </w:tbl>
    <w:p w:rsidR="006A796D" w:rsidRDefault="006A796D" w:rsidP="006A796D">
      <w:pPr>
        <w:spacing w:before="56" w:after="113"/>
        <w:ind w:left="360"/>
      </w:pPr>
    </w:p>
    <w:p w:rsidR="006A796D" w:rsidRDefault="006A796D" w:rsidP="006A796D">
      <w:pPr>
        <w:spacing w:before="56" w:after="113"/>
      </w:pPr>
    </w:p>
    <w:p w:rsidR="00556E51" w:rsidRDefault="00556E51" w:rsidP="006A796D">
      <w:pPr>
        <w:pStyle w:val="MMTopic3"/>
        <w:rPr>
          <w:lang w:val="pt-BR"/>
        </w:rPr>
        <w:sectPr w:rsidR="00556E51" w:rsidSect="00556E51">
          <w:headerReference w:type="first" r:id="rId110"/>
          <w:pgSz w:w="11909" w:h="16834" w:code="9"/>
          <w:pgMar w:top="1520" w:right="1151" w:bottom="1134" w:left="1990" w:header="567" w:footer="221" w:gutter="0"/>
          <w:cols w:space="720"/>
          <w:titlePg/>
        </w:sectPr>
      </w:pPr>
    </w:p>
    <w:p w:rsidR="006A796D" w:rsidRPr="00187CB9" w:rsidRDefault="006A796D" w:rsidP="006A796D">
      <w:pPr>
        <w:pStyle w:val="MMTopic3"/>
        <w:rPr>
          <w:lang w:val="pt-BR"/>
        </w:rPr>
      </w:pPr>
      <w:bookmarkStart w:id="30" w:name="_Toc342586729"/>
      <w:r>
        <w:rPr>
          <w:lang w:val="pt-BR"/>
        </w:rPr>
        <w:lastRenderedPageBreak/>
        <w:t>Es</w:t>
      </w:r>
      <w:r w:rsidRPr="003F639E">
        <w:rPr>
          <w:lang w:val="pt-BR"/>
        </w:rPr>
        <w:t>truturas de Dados</w:t>
      </w:r>
      <w:r>
        <w:rPr>
          <w:lang w:val="pt-BR"/>
        </w:rPr>
        <w:t xml:space="preserve"> - </w:t>
      </w:r>
      <w:proofErr w:type="spellStart"/>
      <w:r>
        <w:rPr>
          <w:lang w:val="pt-BR"/>
        </w:rPr>
        <w:t>m_</w:t>
      </w:r>
      <w:r w:rsidR="00596CB7">
        <w:rPr>
          <w:lang w:val="pt-BR"/>
        </w:rPr>
        <w:t>atualiza</w:t>
      </w:r>
      <w:r>
        <w:rPr>
          <w:lang w:val="pt-BR"/>
        </w:rPr>
        <w:t>_atuacao_variavel_remuneracao_docente</w:t>
      </w:r>
      <w:bookmarkEnd w:id="30"/>
      <w:proofErr w:type="spellEnd"/>
    </w:p>
    <w:p w:rsidR="006A796D" w:rsidRDefault="006A796D" w:rsidP="006A796D">
      <w:pPr>
        <w:spacing w:before="100" w:beforeAutospacing="1" w:after="100" w:afterAutospacing="1"/>
        <w:ind w:firstLine="720"/>
        <w:rPr>
          <w:rFonts w:ascii="Calibri" w:hAnsi="Calibri" w:cs="Calibri"/>
          <w:b/>
          <w:color w:val="000000"/>
          <w:sz w:val="24"/>
          <w:szCs w:val="24"/>
        </w:rPr>
      </w:pPr>
      <w:r>
        <w:rPr>
          <w:rFonts w:ascii="Calibri" w:hAnsi="Calibri" w:cs="Calibri"/>
          <w:b/>
          <w:color w:val="000000"/>
          <w:sz w:val="24"/>
          <w:szCs w:val="24"/>
        </w:rPr>
        <w:t>Desenho do mapa</w:t>
      </w:r>
    </w:p>
    <w:p w:rsidR="006A796D" w:rsidRDefault="007926DE" w:rsidP="006A796D">
      <w:pPr>
        <w:spacing w:before="100" w:beforeAutospacing="1" w:after="100" w:afterAutospacing="1"/>
        <w:ind w:firstLine="720"/>
        <w:rPr>
          <w:rFonts w:ascii="Calibri" w:hAnsi="Calibri" w:cs="Calibri"/>
          <w:b/>
          <w:color w:val="000000"/>
          <w:sz w:val="24"/>
          <w:szCs w:val="24"/>
        </w:rPr>
      </w:pPr>
      <w:r>
        <w:rPr>
          <w:rFonts w:ascii="Calibri" w:hAnsi="Calibri" w:cs="Calibri"/>
          <w:b/>
          <w:noProof/>
          <w:color w:val="000000"/>
          <w:sz w:val="24"/>
          <w:szCs w:val="24"/>
          <w:lang w:eastAsia="pt-BR"/>
        </w:rPr>
        <w:pict>
          <v:shape id="_x0000_s1105" type="#_x0000_t75" style="position:absolute;left:0;text-align:left;margin-left:-12.85pt;margin-top:21.35pt;width:731.5pt;height:51.6pt;z-index:251659776" filled="t" stroked="t">
            <v:imagedata r:id="rId111" o:title=""/>
          </v:shape>
          <o:OLEObject Type="Embed" ProgID="Visio.Drawing.11" ShapeID="_x0000_s1105" DrawAspect="Content" ObjectID="_1417441524" r:id="rId112"/>
        </w:pict>
      </w:r>
    </w:p>
    <w:p w:rsidR="006A796D" w:rsidRDefault="006A796D" w:rsidP="006A796D">
      <w:pPr>
        <w:spacing w:before="100" w:beforeAutospacing="1" w:after="100" w:afterAutospacing="1"/>
        <w:ind w:firstLine="720"/>
        <w:rPr>
          <w:rFonts w:ascii="Calibri" w:hAnsi="Calibri" w:cs="Calibri"/>
          <w:b/>
          <w:color w:val="000000"/>
          <w:sz w:val="24"/>
          <w:szCs w:val="24"/>
        </w:rPr>
      </w:pPr>
    </w:p>
    <w:p w:rsidR="006A796D" w:rsidRPr="000A45F5" w:rsidRDefault="006A796D" w:rsidP="006A796D">
      <w:pPr>
        <w:rPr>
          <w:rFonts w:ascii="Calibri" w:hAnsi="Calibri" w:cs="Calibri"/>
          <w:sz w:val="24"/>
          <w:szCs w:val="24"/>
        </w:rPr>
      </w:pPr>
    </w:p>
    <w:p w:rsidR="006A796D" w:rsidRPr="000A45F5" w:rsidRDefault="006A796D" w:rsidP="006A796D">
      <w:pPr>
        <w:rPr>
          <w:rFonts w:ascii="Calibri" w:hAnsi="Calibri" w:cs="Calibri"/>
          <w:sz w:val="24"/>
          <w:szCs w:val="24"/>
        </w:rPr>
      </w:pPr>
    </w:p>
    <w:p w:rsidR="006A796D" w:rsidRPr="000A45F5" w:rsidRDefault="006A796D" w:rsidP="006A796D">
      <w:pPr>
        <w:rPr>
          <w:rFonts w:ascii="Calibri" w:hAnsi="Calibri" w:cs="Calibri"/>
          <w:sz w:val="24"/>
          <w:szCs w:val="24"/>
        </w:rPr>
      </w:pPr>
    </w:p>
    <w:p w:rsidR="00556E51" w:rsidRDefault="00556E51">
      <w:pPr>
        <w:widowControl/>
        <w:spacing w:before="0" w:after="0" w:line="240" w:lineRule="auto"/>
        <w:rPr>
          <w:rFonts w:ascii="Calibri" w:hAnsi="Calibri" w:cs="Calibri"/>
          <w:sz w:val="24"/>
          <w:szCs w:val="24"/>
        </w:rPr>
      </w:pPr>
      <w:r>
        <w:rPr>
          <w:rFonts w:ascii="Calibri" w:hAnsi="Calibri" w:cs="Calibri"/>
          <w:sz w:val="24"/>
          <w:szCs w:val="24"/>
        </w:rPr>
        <w:br w:type="page"/>
      </w:r>
    </w:p>
    <w:p w:rsidR="00556E51" w:rsidRDefault="00556E51" w:rsidP="006A796D">
      <w:pPr>
        <w:rPr>
          <w:rFonts w:ascii="Calibri" w:hAnsi="Calibri" w:cs="Calibri"/>
          <w:sz w:val="24"/>
          <w:szCs w:val="24"/>
        </w:rPr>
        <w:sectPr w:rsidR="00556E51" w:rsidSect="00556E51">
          <w:headerReference w:type="first" r:id="rId113"/>
          <w:pgSz w:w="16834" w:h="11909" w:orient="landscape" w:code="9"/>
          <w:pgMar w:top="1990" w:right="1520" w:bottom="1151" w:left="1134" w:header="567" w:footer="221" w:gutter="0"/>
          <w:cols w:space="720"/>
          <w:titlePg/>
        </w:sectPr>
      </w:pPr>
    </w:p>
    <w:p w:rsidR="006A796D" w:rsidRPr="00FA296E" w:rsidRDefault="006A796D" w:rsidP="006A796D">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E</w:t>
      </w:r>
      <w:r w:rsidRPr="00D56DD2">
        <w:rPr>
          <w:rFonts w:ascii="Calibri" w:hAnsi="Calibri" w:cs="Calibri"/>
          <w:color w:val="000000"/>
        </w:rPr>
        <w:t xml:space="preserve">ste mapa </w:t>
      </w:r>
      <w:r>
        <w:rPr>
          <w:rFonts w:ascii="Calibri" w:hAnsi="Calibri" w:cs="Calibri"/>
          <w:color w:val="000000"/>
        </w:rPr>
        <w:t>será o</w:t>
      </w:r>
      <w:r w:rsidRPr="00D56DD2">
        <w:rPr>
          <w:rFonts w:ascii="Calibri" w:hAnsi="Calibri" w:cs="Calibri"/>
          <w:color w:val="000000"/>
        </w:rPr>
        <w:t xml:space="preserve"> responsável por </w:t>
      </w:r>
      <w:r>
        <w:rPr>
          <w:rFonts w:ascii="Calibri" w:hAnsi="Calibri" w:cs="Calibri"/>
          <w:color w:val="000000"/>
        </w:rPr>
        <w:t xml:space="preserve">ler dos registros da </w:t>
      </w:r>
      <w:r w:rsidRPr="00D56DD2">
        <w:rPr>
          <w:rFonts w:ascii="Calibri" w:hAnsi="Calibri" w:cs="Calibri"/>
          <w:color w:val="000000"/>
        </w:rPr>
        <w:t>tabela REMUNERACAO_DOCENTE</w:t>
      </w:r>
      <w:r>
        <w:rPr>
          <w:rFonts w:ascii="Calibri" w:hAnsi="Calibri" w:cs="Calibri"/>
          <w:color w:val="000000"/>
        </w:rPr>
        <w:t>, aplicar a eles as regras necessárias para recuperar somente as informações referente a atuação variável. Após o tratamento destes dados, o Power Center atualizará os registros na mesma tabela REMUNERACAO_DOCENTE.</w:t>
      </w:r>
    </w:p>
    <w:p w:rsidR="006A796D" w:rsidRPr="00D56DD2"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Neste fluxo de dados, a Expression EXP_TRATA_DADOS é responsável por preparar os dados para a </w:t>
      </w:r>
      <w:proofErr w:type="spellStart"/>
      <w:r>
        <w:rPr>
          <w:rFonts w:ascii="Calibri" w:hAnsi="Calibri" w:cs="Calibri"/>
          <w:color w:val="000000"/>
        </w:rPr>
        <w:t>lookup</w:t>
      </w:r>
      <w:proofErr w:type="spellEnd"/>
      <w:r>
        <w:rPr>
          <w:rFonts w:ascii="Calibri" w:hAnsi="Calibri" w:cs="Calibri"/>
          <w:color w:val="000000"/>
        </w:rPr>
        <w:t xml:space="preserve">.  A </w:t>
      </w:r>
      <w:proofErr w:type="spellStart"/>
      <w:r>
        <w:rPr>
          <w:rFonts w:ascii="Calibri" w:hAnsi="Calibri" w:cs="Calibri"/>
          <w:color w:val="000000"/>
        </w:rPr>
        <w:t>Lookup</w:t>
      </w:r>
      <w:proofErr w:type="spellEnd"/>
      <w:r>
        <w:rPr>
          <w:rFonts w:ascii="Calibri" w:hAnsi="Calibri" w:cs="Calibri"/>
          <w:color w:val="000000"/>
        </w:rPr>
        <w:t xml:space="preserve"> LKP_ADM_RH é responsável por filtrar o bloqueio de pagamento dos docentes que fazem parte do administrativo do RH. A Expression EXP_TRATA_DADOS realizará a validação dos dados, de acordo com as regras de filtro pré-definidas para cada um dos processos e</w:t>
      </w:r>
      <w:r w:rsidR="001D1190">
        <w:rPr>
          <w:rFonts w:ascii="Calibri" w:hAnsi="Calibri" w:cs="Calibri"/>
          <w:color w:val="000000"/>
        </w:rPr>
        <w:t>, caso necessário, realizar o cá</w:t>
      </w:r>
      <w:r>
        <w:rPr>
          <w:rFonts w:ascii="Calibri" w:hAnsi="Calibri" w:cs="Calibri"/>
          <w:color w:val="000000"/>
        </w:rPr>
        <w:t>lculo de algum campo antes de inseri-lo na tabela</w:t>
      </w:r>
      <w:r w:rsidR="001D1190">
        <w:rPr>
          <w:rFonts w:ascii="Calibri" w:hAnsi="Calibri" w:cs="Calibri"/>
          <w:color w:val="000000"/>
        </w:rPr>
        <w:t>.</w:t>
      </w:r>
    </w:p>
    <w:p w:rsidR="006A796D" w:rsidRDefault="006A796D" w:rsidP="00596CB7">
      <w:pPr>
        <w:rPr>
          <w:rFonts w:asciiTheme="minorHAnsi" w:hAnsiTheme="minorHAnsi"/>
        </w:rPr>
      </w:pPr>
      <w:r w:rsidRPr="000E5EBC">
        <w:rPr>
          <w:rFonts w:asciiTheme="minorHAnsi" w:hAnsiTheme="minorHAnsi"/>
        </w:rPr>
        <w:t>Segue abaixo a relação das regras que devem ser aplicadas a esta mapa:</w:t>
      </w:r>
    </w:p>
    <w:p w:rsidR="00596CB7" w:rsidRPr="00596CB7" w:rsidRDefault="00596CB7" w:rsidP="00596CB7">
      <w:pPr>
        <w:rPr>
          <w:rFonts w:asciiTheme="minorHAnsi" w:hAnsiTheme="minorHAnsi"/>
        </w:rPr>
      </w:pPr>
    </w:p>
    <w:tbl>
      <w:tblPr>
        <w:tblW w:w="7340" w:type="dxa"/>
        <w:tblInd w:w="55" w:type="dxa"/>
        <w:tblCellMar>
          <w:left w:w="70" w:type="dxa"/>
          <w:right w:w="70" w:type="dxa"/>
        </w:tblCellMar>
        <w:tblLook w:val="04A0" w:firstRow="1" w:lastRow="0" w:firstColumn="1" w:lastColumn="0" w:noHBand="0" w:noVBand="1"/>
      </w:tblPr>
      <w:tblGrid>
        <w:gridCol w:w="7000"/>
        <w:gridCol w:w="397"/>
      </w:tblGrid>
      <w:tr w:rsidR="006A796D" w:rsidRPr="00D209D2" w:rsidTr="00495B2E">
        <w:trPr>
          <w:trHeight w:val="1469"/>
        </w:trPr>
        <w:tc>
          <w:tcPr>
            <w:tcW w:w="7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796D" w:rsidRPr="00D209D2" w:rsidRDefault="006A796D" w:rsidP="00495B2E">
            <w:pPr>
              <w:widowControl/>
              <w:spacing w:before="0" w:after="0" w:line="240" w:lineRule="auto"/>
              <w:jc w:val="center"/>
              <w:rPr>
                <w:rFonts w:ascii="Calibri" w:hAnsi="Calibri"/>
                <w:b/>
                <w:bCs/>
                <w:color w:val="000000"/>
                <w:sz w:val="22"/>
                <w:szCs w:val="22"/>
                <w:lang w:eastAsia="pt-BR"/>
              </w:rPr>
            </w:pPr>
            <w:r w:rsidRPr="00D209D2">
              <w:rPr>
                <w:rFonts w:ascii="Calibri" w:hAnsi="Calibri"/>
                <w:b/>
                <w:bCs/>
                <w:color w:val="000000"/>
                <w:sz w:val="22"/>
                <w:szCs w:val="22"/>
                <w:lang w:eastAsia="pt-BR"/>
              </w:rPr>
              <w:t>REGRA TECNICA</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D209D2" w:rsidRDefault="006A796D" w:rsidP="00495B2E">
            <w:pPr>
              <w:widowControl/>
              <w:spacing w:before="0" w:after="0" w:line="240" w:lineRule="auto"/>
              <w:jc w:val="right"/>
              <w:rPr>
                <w:rFonts w:ascii="Calibri" w:hAnsi="Calibri"/>
                <w:color w:val="000000"/>
                <w:lang w:eastAsia="pt-BR"/>
              </w:rPr>
            </w:pPr>
            <w:r w:rsidRPr="00D209D2">
              <w:rPr>
                <w:rFonts w:ascii="Calibri" w:hAnsi="Calibri"/>
                <w:color w:val="000000"/>
                <w:lang w:eastAsia="pt-BR"/>
              </w:rPr>
              <w:t>Atuação Variável</w:t>
            </w:r>
          </w:p>
        </w:tc>
      </w:tr>
      <w:tr w:rsidR="006A796D" w:rsidRPr="00D209D2" w:rsidTr="00495B2E">
        <w:trPr>
          <w:trHeight w:val="525"/>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r w:rsidRPr="00D209D2">
              <w:rPr>
                <w:rFonts w:ascii="Calibri" w:hAnsi="Calibri"/>
                <w:color w:val="000000"/>
                <w:lang w:eastAsia="pt-BR"/>
              </w:rPr>
              <w:t>NOT EXISTS (SELECT 1 FROM SIA.ADMINISTRATIVO_RH ARH</w:t>
            </w:r>
            <w:r w:rsidRPr="00D209D2">
              <w:rPr>
                <w:rFonts w:ascii="Calibri" w:hAnsi="Calibri"/>
                <w:color w:val="000000"/>
                <w:lang w:eastAsia="pt-BR"/>
              </w:rPr>
              <w:br/>
              <w:t>WHERE ARH.NUM_MATRICULA = V_NUM_MATRICULA)</w:t>
            </w:r>
          </w:p>
        </w:tc>
        <w:tc>
          <w:tcPr>
            <w:tcW w:w="340" w:type="dxa"/>
            <w:tcBorders>
              <w:top w:val="nil"/>
              <w:left w:val="nil"/>
              <w:bottom w:val="single" w:sz="4" w:space="0" w:color="auto"/>
              <w:right w:val="single" w:sz="4" w:space="0" w:color="auto"/>
            </w:tcBorders>
            <w:shd w:val="clear" w:color="auto" w:fill="auto"/>
            <w:noWrap/>
            <w:vAlign w:val="bottom"/>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r w:rsidRPr="00D209D2">
              <w:rPr>
                <w:rFonts w:ascii="Calibri" w:hAnsi="Calibri"/>
                <w:color w:val="000000"/>
                <w:lang w:eastAsia="pt-BR"/>
              </w:rPr>
              <w:t>TRUNC(DT_MES_ANO_REFERENCIA, 'MM') = TRUNC(P_DT_COMPETENCIA, 'MM')</w:t>
            </w:r>
          </w:p>
        </w:tc>
        <w:tc>
          <w:tcPr>
            <w:tcW w:w="340" w:type="dxa"/>
            <w:tcBorders>
              <w:top w:val="nil"/>
              <w:left w:val="nil"/>
              <w:bottom w:val="single" w:sz="4" w:space="0" w:color="auto"/>
              <w:right w:val="single" w:sz="4" w:space="0" w:color="auto"/>
            </w:tcBorders>
            <w:shd w:val="clear" w:color="auto" w:fill="auto"/>
            <w:noWrap/>
            <w:vAlign w:val="bottom"/>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r w:rsidRPr="00D209D2">
              <w:rPr>
                <w:rFonts w:ascii="Calibri" w:hAnsi="Calibri"/>
                <w:color w:val="000000"/>
                <w:lang w:eastAsia="pt-BR"/>
              </w:rPr>
              <w:t>IND_AUTORIZACAO = 3</w:t>
            </w:r>
          </w:p>
        </w:tc>
        <w:tc>
          <w:tcPr>
            <w:tcW w:w="340" w:type="dxa"/>
            <w:tcBorders>
              <w:top w:val="nil"/>
              <w:left w:val="nil"/>
              <w:bottom w:val="single" w:sz="4" w:space="0" w:color="auto"/>
              <w:right w:val="single" w:sz="4" w:space="0" w:color="auto"/>
            </w:tcBorders>
            <w:shd w:val="clear" w:color="auto" w:fill="auto"/>
            <w:noWrap/>
            <w:vAlign w:val="bottom"/>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r w:rsidRPr="00D209D2">
              <w:rPr>
                <w:rFonts w:ascii="Calibri" w:hAnsi="Calibri"/>
                <w:color w:val="000000"/>
                <w:lang w:eastAsia="pt-BR"/>
              </w:rPr>
              <w:t>IND_FIXO_VARIAVEL = 'V'</w:t>
            </w:r>
          </w:p>
        </w:tc>
        <w:tc>
          <w:tcPr>
            <w:tcW w:w="340" w:type="dxa"/>
            <w:tcBorders>
              <w:top w:val="nil"/>
              <w:left w:val="nil"/>
              <w:bottom w:val="single" w:sz="4" w:space="0" w:color="auto"/>
              <w:right w:val="single" w:sz="4" w:space="0" w:color="auto"/>
            </w:tcBorders>
            <w:shd w:val="clear" w:color="auto" w:fill="auto"/>
            <w:noWrap/>
            <w:vAlign w:val="bottom"/>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300"/>
        </w:trPr>
        <w:tc>
          <w:tcPr>
            <w:tcW w:w="700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r w:rsidRPr="00D209D2">
              <w:rPr>
                <w:rFonts w:ascii="Calibri" w:hAnsi="Calibri"/>
                <w:color w:val="000000"/>
                <w:lang w:eastAsia="pt-BR"/>
              </w:rPr>
              <w:t>IND_TIPO_SALARIO IN ('H','M')</w:t>
            </w:r>
          </w:p>
        </w:tc>
        <w:tc>
          <w:tcPr>
            <w:tcW w:w="340" w:type="dxa"/>
            <w:tcBorders>
              <w:top w:val="nil"/>
              <w:left w:val="nil"/>
              <w:bottom w:val="single" w:sz="4" w:space="0" w:color="auto"/>
              <w:right w:val="single" w:sz="4" w:space="0" w:color="auto"/>
            </w:tcBorders>
            <w:shd w:val="clear" w:color="auto" w:fill="auto"/>
            <w:noWrap/>
            <w:vAlign w:val="bottom"/>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bl>
    <w:p w:rsidR="006A796D" w:rsidRDefault="006A796D" w:rsidP="006A796D">
      <w:pPr>
        <w:pStyle w:val="MMTopic3"/>
        <w:numPr>
          <w:ilvl w:val="0"/>
          <w:numId w:val="0"/>
        </w:numPr>
        <w:rPr>
          <w:lang w:val="pt-BR"/>
        </w:rPr>
      </w:pPr>
    </w:p>
    <w:p w:rsidR="006A796D" w:rsidRPr="008069FD"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6A796D" w:rsidRPr="003F639E" w:rsidTr="00495B2E">
        <w:trPr>
          <w:trHeight w:val="330"/>
        </w:trPr>
        <w:tc>
          <w:tcPr>
            <w:tcW w:w="2410" w:type="dxa"/>
            <w:shd w:val="clear" w:color="auto" w:fill="333399"/>
          </w:tcPr>
          <w:p w:rsidR="006A796D" w:rsidRPr="003F639E" w:rsidRDefault="006A796D" w:rsidP="00495B2E">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Fontes</w:t>
            </w:r>
          </w:p>
        </w:tc>
        <w:tc>
          <w:tcPr>
            <w:tcW w:w="2976"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Destinos</w:t>
            </w:r>
          </w:p>
        </w:tc>
      </w:tr>
      <w:tr w:rsidR="006A796D" w:rsidRPr="003F639E" w:rsidTr="00495B2E">
        <w:trPr>
          <w:trHeight w:val="510"/>
        </w:trPr>
        <w:tc>
          <w:tcPr>
            <w:tcW w:w="2410" w:type="dxa"/>
            <w:shd w:val="clear" w:color="auto" w:fill="CCCCFF"/>
          </w:tcPr>
          <w:p w:rsidR="006A796D" w:rsidRPr="003F639E" w:rsidRDefault="006A796D" w:rsidP="00495B2E">
            <w:pPr>
              <w:spacing w:before="56" w:after="113"/>
              <w:ind w:left="360"/>
            </w:pPr>
            <w:proofErr w:type="spellStart"/>
            <w:r>
              <w:rPr>
                <w:rFonts w:ascii="Calibri" w:hAnsi="Calibri" w:cs="Calibri"/>
                <w:color w:val="000000"/>
              </w:rPr>
              <w:t>m_atualiza_atuacao_variavel_remuneracao_docente</w:t>
            </w:r>
            <w:proofErr w:type="spellEnd"/>
          </w:p>
        </w:tc>
        <w:tc>
          <w:tcPr>
            <w:tcW w:w="3119" w:type="dxa"/>
            <w:shd w:val="clear" w:color="auto" w:fill="CCCCFF"/>
          </w:tcPr>
          <w:p w:rsidR="006A796D" w:rsidRPr="002C5E5D" w:rsidRDefault="006A796D" w:rsidP="00495B2E">
            <w:pPr>
              <w:spacing w:before="56" w:after="113"/>
              <w:ind w:left="360"/>
              <w:rPr>
                <w:rFonts w:ascii="Calibri" w:hAnsi="Calibri" w:cs="Calibri"/>
                <w:color w:val="000000"/>
              </w:rPr>
            </w:pPr>
            <w:r>
              <w:rPr>
                <w:rFonts w:ascii="Calibri" w:hAnsi="Calibri" w:cs="Calibri"/>
                <w:color w:val="000000"/>
              </w:rPr>
              <w:t xml:space="preserve">Tabelas </w:t>
            </w:r>
            <w:r w:rsidRPr="002C5E5D">
              <w:rPr>
                <w:rFonts w:ascii="Calibri" w:hAnsi="Calibri" w:cs="Calibri"/>
                <w:color w:val="000000"/>
              </w:rPr>
              <w:t>REMUNERACAO_DOCENTE</w:t>
            </w:r>
          </w:p>
        </w:tc>
        <w:tc>
          <w:tcPr>
            <w:tcW w:w="2976" w:type="dxa"/>
            <w:shd w:val="clear" w:color="auto" w:fill="CCCCFF"/>
          </w:tcPr>
          <w:p w:rsidR="006A796D" w:rsidRPr="003F639E" w:rsidRDefault="006A796D" w:rsidP="00495B2E">
            <w:pPr>
              <w:spacing w:before="56" w:after="113"/>
              <w:ind w:left="360"/>
            </w:pPr>
            <w:r>
              <w:rPr>
                <w:rFonts w:ascii="Calibri" w:hAnsi="Calibri" w:cs="Calibri"/>
                <w:color w:val="000000"/>
              </w:rPr>
              <w:t xml:space="preserve"> Tabela </w:t>
            </w:r>
            <w:r w:rsidRPr="002C5E5D">
              <w:rPr>
                <w:rFonts w:ascii="Calibri" w:hAnsi="Calibri" w:cs="Calibri"/>
                <w:color w:val="000000"/>
              </w:rPr>
              <w:t>REMUNERACAO_DOCENTE</w:t>
            </w:r>
          </w:p>
        </w:tc>
      </w:tr>
    </w:tbl>
    <w:p w:rsidR="006A796D" w:rsidRDefault="006A796D" w:rsidP="006A796D">
      <w:pPr>
        <w:spacing w:before="56" w:after="113"/>
        <w:ind w:left="360"/>
      </w:pPr>
    </w:p>
    <w:p w:rsidR="006A796D" w:rsidRDefault="006A796D" w:rsidP="006A796D">
      <w:pPr>
        <w:pStyle w:val="MMTopic3"/>
        <w:numPr>
          <w:ilvl w:val="0"/>
          <w:numId w:val="0"/>
        </w:numPr>
        <w:rPr>
          <w:lang w:val="pt-BR"/>
        </w:rPr>
      </w:pPr>
    </w:p>
    <w:p w:rsidR="006A796D" w:rsidRDefault="006A796D" w:rsidP="006A796D">
      <w:pPr>
        <w:pStyle w:val="MMTopic3"/>
        <w:numPr>
          <w:ilvl w:val="0"/>
          <w:numId w:val="0"/>
        </w:numPr>
        <w:rPr>
          <w:lang w:val="pt-BR"/>
        </w:rPr>
      </w:pPr>
    </w:p>
    <w:p w:rsidR="006A796D" w:rsidRDefault="006A796D" w:rsidP="006A796D">
      <w:pPr>
        <w:pStyle w:val="MMTopic3"/>
        <w:numPr>
          <w:ilvl w:val="0"/>
          <w:numId w:val="0"/>
        </w:numPr>
        <w:rPr>
          <w:lang w:val="pt-BR"/>
        </w:rPr>
        <w:sectPr w:rsidR="006A796D" w:rsidSect="00556E51">
          <w:headerReference w:type="first" r:id="rId114"/>
          <w:footerReference w:type="first" r:id="rId115"/>
          <w:pgSz w:w="11909" w:h="16834" w:code="9"/>
          <w:pgMar w:top="1520" w:right="1151" w:bottom="1134" w:left="1990" w:header="567" w:footer="221" w:gutter="0"/>
          <w:cols w:space="720"/>
          <w:titlePg/>
        </w:sectPr>
      </w:pPr>
    </w:p>
    <w:p w:rsidR="006A796D" w:rsidRPr="008069FD" w:rsidRDefault="006A796D" w:rsidP="006A796D">
      <w:pPr>
        <w:pStyle w:val="MMTopic3"/>
        <w:rPr>
          <w:lang w:val="pt-BR"/>
        </w:rPr>
      </w:pPr>
      <w:bookmarkStart w:id="31" w:name="_Toc342586730"/>
      <w:r w:rsidRPr="00455298">
        <w:rPr>
          <w:lang w:val="pt-BR"/>
        </w:rPr>
        <w:lastRenderedPageBreak/>
        <w:t>Estruturas</w:t>
      </w:r>
      <w:r w:rsidRPr="003F639E">
        <w:rPr>
          <w:lang w:val="pt-BR"/>
        </w:rPr>
        <w:t xml:space="preserve"> de Dados</w:t>
      </w:r>
      <w:r>
        <w:rPr>
          <w:lang w:val="pt-BR"/>
        </w:rPr>
        <w:t xml:space="preserve"> - </w:t>
      </w:r>
      <w:proofErr w:type="spellStart"/>
      <w:r>
        <w:rPr>
          <w:lang w:val="pt-BR"/>
        </w:rPr>
        <w:t>m_</w:t>
      </w:r>
      <w:r w:rsidR="00596CB7">
        <w:rPr>
          <w:lang w:val="pt-BR"/>
        </w:rPr>
        <w:t>atualiza</w:t>
      </w:r>
      <w:r>
        <w:rPr>
          <w:lang w:val="pt-BR"/>
        </w:rPr>
        <w:t>_atuacao_fixa_remuneracao_docente</w:t>
      </w:r>
      <w:bookmarkEnd w:id="31"/>
      <w:proofErr w:type="spellEnd"/>
    </w:p>
    <w:p w:rsidR="006A796D"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6A796D" w:rsidRDefault="006A796D" w:rsidP="006A796D">
      <w:pPr>
        <w:spacing w:before="56" w:after="113"/>
        <w:ind w:firstLine="360"/>
        <w:rPr>
          <w:rFonts w:asciiTheme="minorHAnsi" w:hAnsiTheme="minorHAnsi"/>
          <w:b/>
          <w:sz w:val="24"/>
          <w:szCs w:val="24"/>
        </w:rPr>
      </w:pPr>
    </w:p>
    <w:p w:rsidR="006A796D" w:rsidRDefault="007926DE" w:rsidP="006A796D">
      <w:pPr>
        <w:spacing w:before="56" w:after="113"/>
        <w:ind w:firstLine="360"/>
        <w:rPr>
          <w:rFonts w:asciiTheme="minorHAnsi" w:hAnsiTheme="minorHAnsi"/>
          <w:b/>
          <w:sz w:val="24"/>
          <w:szCs w:val="24"/>
        </w:rPr>
      </w:pPr>
      <w:r>
        <w:rPr>
          <w:rFonts w:asciiTheme="minorHAnsi" w:hAnsiTheme="minorHAnsi"/>
          <w:b/>
          <w:noProof/>
          <w:sz w:val="24"/>
          <w:szCs w:val="24"/>
          <w:lang w:eastAsia="pt-BR"/>
        </w:rPr>
        <w:pict>
          <v:shape id="_x0000_s1104" type="#_x0000_t75" style="position:absolute;left:0;text-align:left;margin-left:-15.85pt;margin-top:1.6pt;width:731.5pt;height:51.6pt;z-index:251658752" filled="t" stroked="t">
            <v:imagedata r:id="rId116" o:title=""/>
          </v:shape>
          <o:OLEObject Type="Embed" ProgID="Visio.Drawing.11" ShapeID="_x0000_s1104" DrawAspect="Content" ObjectID="_1417441525" r:id="rId117"/>
        </w:pict>
      </w: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pPr>
    </w:p>
    <w:p w:rsidR="006A796D" w:rsidRDefault="006A796D" w:rsidP="006A796D">
      <w:pPr>
        <w:spacing w:before="56" w:after="113"/>
        <w:ind w:firstLine="360"/>
        <w:rPr>
          <w:rFonts w:asciiTheme="minorHAnsi" w:hAnsiTheme="minorHAnsi"/>
          <w:b/>
          <w:sz w:val="24"/>
          <w:szCs w:val="24"/>
        </w:rPr>
        <w:sectPr w:rsidR="006A796D" w:rsidSect="00556E51">
          <w:headerReference w:type="first" r:id="rId118"/>
          <w:footerReference w:type="first" r:id="rId119"/>
          <w:pgSz w:w="16834" w:h="11909" w:orient="landscape" w:code="9"/>
          <w:pgMar w:top="1990" w:right="1520" w:bottom="1151" w:left="1134" w:header="567" w:footer="221" w:gutter="0"/>
          <w:cols w:space="720"/>
          <w:titlePg/>
          <w:docGrid w:linePitch="272"/>
        </w:sectPr>
      </w:pPr>
      <w:r>
        <w:rPr>
          <w:rFonts w:asciiTheme="minorHAnsi" w:hAnsiTheme="minorHAnsi"/>
          <w:b/>
          <w:sz w:val="24"/>
          <w:szCs w:val="24"/>
        </w:rPr>
        <w:br w:type="page"/>
      </w:r>
    </w:p>
    <w:p w:rsidR="006A796D" w:rsidRPr="00FA296E" w:rsidRDefault="006A796D" w:rsidP="006A796D">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E</w:t>
      </w:r>
      <w:r w:rsidRPr="00D56DD2">
        <w:rPr>
          <w:rFonts w:ascii="Calibri" w:hAnsi="Calibri" w:cs="Calibri"/>
          <w:color w:val="000000"/>
        </w:rPr>
        <w:t xml:space="preserve">ste mapa </w:t>
      </w:r>
      <w:r>
        <w:rPr>
          <w:rFonts w:ascii="Calibri" w:hAnsi="Calibri" w:cs="Calibri"/>
          <w:color w:val="000000"/>
        </w:rPr>
        <w:t>será o</w:t>
      </w:r>
      <w:r w:rsidRPr="00D56DD2">
        <w:rPr>
          <w:rFonts w:ascii="Calibri" w:hAnsi="Calibri" w:cs="Calibri"/>
          <w:color w:val="000000"/>
        </w:rPr>
        <w:t xml:space="preserve"> responsável por </w:t>
      </w:r>
      <w:r>
        <w:rPr>
          <w:rFonts w:ascii="Calibri" w:hAnsi="Calibri" w:cs="Calibri"/>
          <w:color w:val="000000"/>
        </w:rPr>
        <w:t xml:space="preserve">ler dos registros da </w:t>
      </w:r>
      <w:r w:rsidRPr="00D56DD2">
        <w:rPr>
          <w:rFonts w:ascii="Calibri" w:hAnsi="Calibri" w:cs="Calibri"/>
          <w:color w:val="000000"/>
        </w:rPr>
        <w:t>tabela REMUNERACAO_DOCENTE</w:t>
      </w:r>
      <w:r>
        <w:rPr>
          <w:rFonts w:ascii="Calibri" w:hAnsi="Calibri" w:cs="Calibri"/>
          <w:color w:val="000000"/>
        </w:rPr>
        <w:t>, aplicar a eles as regras necessárias para recuperar somente as informações referente a atuação fixa. Após o tratamento destes dados, o Power Center atualizará os registros na mesma tabela REMUNERACAO_DOCENTE.</w:t>
      </w:r>
    </w:p>
    <w:p w:rsidR="006A796D" w:rsidRDefault="006A796D" w:rsidP="006A796D">
      <w:pPr>
        <w:spacing w:before="100" w:beforeAutospacing="1" w:after="100" w:afterAutospacing="1"/>
        <w:jc w:val="both"/>
        <w:rPr>
          <w:rFonts w:ascii="Calibri" w:hAnsi="Calibri" w:cs="Calibri"/>
          <w:color w:val="000000"/>
        </w:rPr>
      </w:pPr>
      <w:r>
        <w:rPr>
          <w:rFonts w:ascii="Calibri" w:hAnsi="Calibri" w:cs="Calibri"/>
          <w:color w:val="000000"/>
        </w:rPr>
        <w:t xml:space="preserve">Neste fluxo de dados, a Expression EXP_TRATA_DADOS é responsável por preparar os dados para a </w:t>
      </w:r>
      <w:proofErr w:type="spellStart"/>
      <w:r>
        <w:rPr>
          <w:rFonts w:ascii="Calibri" w:hAnsi="Calibri" w:cs="Calibri"/>
          <w:color w:val="000000"/>
        </w:rPr>
        <w:t>lookup</w:t>
      </w:r>
      <w:proofErr w:type="spellEnd"/>
      <w:r>
        <w:rPr>
          <w:rFonts w:ascii="Calibri" w:hAnsi="Calibri" w:cs="Calibri"/>
          <w:color w:val="000000"/>
        </w:rPr>
        <w:t xml:space="preserve">.  A </w:t>
      </w:r>
      <w:proofErr w:type="spellStart"/>
      <w:r>
        <w:rPr>
          <w:rFonts w:ascii="Calibri" w:hAnsi="Calibri" w:cs="Calibri"/>
          <w:color w:val="000000"/>
        </w:rPr>
        <w:t>Lookup</w:t>
      </w:r>
      <w:proofErr w:type="spellEnd"/>
      <w:r>
        <w:rPr>
          <w:rFonts w:ascii="Calibri" w:hAnsi="Calibri" w:cs="Calibri"/>
          <w:color w:val="000000"/>
        </w:rPr>
        <w:t xml:space="preserve"> LKP_ADM_RH é responsável por filtrar o bloqueio de pagamento dos docentes que fazem parte do administrativo do RH. A Expression EXP_TRATA_DADOS realizará a validação dos dados, de acordo com as regras de filtro pré-definidas para cada um dos processos e, caso necessário, realizar o calculo de algum campo antes de inseri-lo na tabela</w:t>
      </w:r>
    </w:p>
    <w:p w:rsidR="00E625EC" w:rsidRDefault="006A796D" w:rsidP="00E625EC">
      <w:pPr>
        <w:rPr>
          <w:rFonts w:asciiTheme="minorHAnsi" w:hAnsiTheme="minorHAnsi"/>
        </w:rPr>
      </w:pPr>
      <w:r w:rsidRPr="000E5EBC">
        <w:rPr>
          <w:rFonts w:asciiTheme="minorHAnsi" w:hAnsiTheme="minorHAnsi"/>
        </w:rPr>
        <w:t>Segue abaixo a relação das regras que devem ser aplicadas a esta mapa:</w:t>
      </w:r>
    </w:p>
    <w:p w:rsidR="00596CB7" w:rsidRDefault="00596CB7" w:rsidP="00E625EC">
      <w:pPr>
        <w:rPr>
          <w:rFonts w:ascii="Calibri" w:hAnsi="Calibri" w:cs="Calibri"/>
          <w:color w:val="000000"/>
        </w:rPr>
      </w:pPr>
    </w:p>
    <w:tbl>
      <w:tblPr>
        <w:tblW w:w="6720" w:type="dxa"/>
        <w:tblInd w:w="55" w:type="dxa"/>
        <w:tblCellMar>
          <w:left w:w="70" w:type="dxa"/>
          <w:right w:w="70" w:type="dxa"/>
        </w:tblCellMar>
        <w:tblLook w:val="04A0" w:firstRow="1" w:lastRow="0" w:firstColumn="1" w:lastColumn="0" w:noHBand="0" w:noVBand="1"/>
      </w:tblPr>
      <w:tblGrid>
        <w:gridCol w:w="6380"/>
        <w:gridCol w:w="397"/>
      </w:tblGrid>
      <w:tr w:rsidR="006A796D" w:rsidRPr="00D209D2" w:rsidTr="00495B2E">
        <w:trPr>
          <w:trHeight w:val="1147"/>
        </w:trPr>
        <w:tc>
          <w:tcPr>
            <w:tcW w:w="6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796D" w:rsidRPr="00D209D2" w:rsidRDefault="006A796D" w:rsidP="00495B2E">
            <w:pPr>
              <w:widowControl/>
              <w:spacing w:before="0" w:after="0" w:line="240" w:lineRule="auto"/>
              <w:jc w:val="center"/>
              <w:rPr>
                <w:rFonts w:ascii="Calibri" w:hAnsi="Calibri"/>
                <w:b/>
                <w:bCs/>
                <w:color w:val="000000"/>
                <w:sz w:val="22"/>
                <w:szCs w:val="22"/>
                <w:lang w:eastAsia="pt-BR"/>
              </w:rPr>
            </w:pPr>
            <w:r w:rsidRPr="00D209D2">
              <w:rPr>
                <w:rFonts w:ascii="Calibri" w:hAnsi="Calibri"/>
                <w:b/>
                <w:bCs/>
                <w:color w:val="000000"/>
                <w:sz w:val="22"/>
                <w:szCs w:val="22"/>
                <w:lang w:eastAsia="pt-BR"/>
              </w:rPr>
              <w:t>REGRA TECNICA</w:t>
            </w:r>
          </w:p>
        </w:tc>
        <w:tc>
          <w:tcPr>
            <w:tcW w:w="340" w:type="dxa"/>
            <w:tcBorders>
              <w:top w:val="single" w:sz="4" w:space="0" w:color="auto"/>
              <w:left w:val="nil"/>
              <w:bottom w:val="single" w:sz="4" w:space="0" w:color="auto"/>
              <w:right w:val="single" w:sz="4" w:space="0" w:color="auto"/>
            </w:tcBorders>
            <w:shd w:val="clear" w:color="auto" w:fill="auto"/>
            <w:noWrap/>
            <w:textDirection w:val="tbRl"/>
            <w:vAlign w:val="bottom"/>
            <w:hideMark/>
          </w:tcPr>
          <w:p w:rsidR="006A796D" w:rsidRPr="00D209D2" w:rsidRDefault="006A796D" w:rsidP="00495B2E">
            <w:pPr>
              <w:widowControl/>
              <w:spacing w:before="0" w:after="0" w:line="240" w:lineRule="auto"/>
              <w:jc w:val="right"/>
              <w:rPr>
                <w:rFonts w:ascii="Calibri" w:hAnsi="Calibri"/>
                <w:color w:val="000000"/>
                <w:lang w:eastAsia="pt-BR"/>
              </w:rPr>
            </w:pPr>
            <w:r w:rsidRPr="00D209D2">
              <w:rPr>
                <w:rFonts w:ascii="Calibri" w:hAnsi="Calibri"/>
                <w:color w:val="000000"/>
                <w:lang w:eastAsia="pt-BR"/>
              </w:rPr>
              <w:t>Atuação Fixa</w:t>
            </w:r>
          </w:p>
        </w:tc>
      </w:tr>
      <w:tr w:rsidR="006A796D" w:rsidRPr="00D209D2" w:rsidTr="00495B2E">
        <w:trPr>
          <w:trHeight w:val="78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r w:rsidRPr="00D209D2">
              <w:rPr>
                <w:rFonts w:ascii="Calibri" w:hAnsi="Calibri"/>
                <w:color w:val="000000"/>
                <w:lang w:eastAsia="pt-BR"/>
              </w:rPr>
              <w:t>NOT EXISTS (SELECT 1</w:t>
            </w:r>
            <w:r w:rsidRPr="00D209D2">
              <w:rPr>
                <w:rFonts w:ascii="Calibri" w:hAnsi="Calibri"/>
                <w:color w:val="000000"/>
                <w:lang w:eastAsia="pt-BR"/>
              </w:rPr>
              <w:br/>
              <w:t xml:space="preserve">                       FROM SIA.ADMINISTRATIVO_RH ARH</w:t>
            </w:r>
            <w:r w:rsidRPr="00D209D2">
              <w:rPr>
                <w:rFonts w:ascii="Calibri" w:hAnsi="Calibri"/>
                <w:color w:val="000000"/>
                <w:lang w:eastAsia="pt-BR"/>
              </w:rPr>
              <w:br/>
              <w:t xml:space="preserve">                       WHERE ARH.NUM_MATRICULA = V_NUM_MATRICULA)</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r w:rsidRPr="00D209D2">
              <w:rPr>
                <w:rFonts w:ascii="Calibri" w:hAnsi="Calibri"/>
                <w:color w:val="000000"/>
                <w:lang w:eastAsia="pt-BR"/>
              </w:rPr>
              <w:t>IND_FIXO_VARIAVEL = 'F'</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val="en-US" w:eastAsia="pt-BR"/>
              </w:rPr>
            </w:pPr>
            <w:r w:rsidRPr="00D209D2">
              <w:rPr>
                <w:rFonts w:ascii="Calibri" w:hAnsi="Calibri"/>
                <w:color w:val="000000"/>
                <w:lang w:val="en-US" w:eastAsia="pt-BR"/>
              </w:rPr>
              <w:t>P.IND_TIPO_SALARIO IN ('H','M')</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525"/>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D65D35" w:rsidRDefault="006A796D" w:rsidP="00495B2E">
            <w:pPr>
              <w:widowControl/>
              <w:spacing w:before="0" w:after="0" w:line="240" w:lineRule="auto"/>
              <w:rPr>
                <w:rFonts w:ascii="Calibri" w:hAnsi="Calibri"/>
                <w:color w:val="000000"/>
                <w:lang w:eastAsia="pt-BR"/>
              </w:rPr>
            </w:pPr>
            <w:r w:rsidRPr="00D65D35">
              <w:rPr>
                <w:rFonts w:ascii="Calibri" w:hAnsi="Calibri"/>
                <w:color w:val="000000"/>
                <w:lang w:eastAsia="pt-BR"/>
              </w:rPr>
              <w:t>TRUNC(P_DT_COMPETENCIA, 'MM') BETWEEN TRUNC(DT_INICIO_ATUACAO, 'MM') AND TRUNC(DT_FIM_ATUACAO, 'MM')</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r w:rsidRPr="00D209D2">
              <w:rPr>
                <w:rFonts w:ascii="Calibri" w:hAnsi="Calibri"/>
                <w:color w:val="000000"/>
                <w:lang w:eastAsia="pt-BR"/>
              </w:rPr>
              <w:t>IND_AUTORIZACAO = 2</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r w:rsidR="006A796D" w:rsidRPr="00D209D2" w:rsidTr="00495B2E">
        <w:trPr>
          <w:trHeight w:val="300"/>
        </w:trPr>
        <w:tc>
          <w:tcPr>
            <w:tcW w:w="6380" w:type="dxa"/>
            <w:tcBorders>
              <w:top w:val="nil"/>
              <w:left w:val="single" w:sz="4" w:space="0" w:color="auto"/>
              <w:bottom w:val="single" w:sz="4" w:space="0" w:color="auto"/>
              <w:right w:val="single" w:sz="4" w:space="0" w:color="auto"/>
            </w:tcBorders>
            <w:shd w:val="clear" w:color="auto" w:fill="auto"/>
            <w:vAlign w:val="bottom"/>
            <w:hideMark/>
          </w:tcPr>
          <w:p w:rsidR="006A796D" w:rsidRPr="00D209D2" w:rsidRDefault="006A796D" w:rsidP="00495B2E">
            <w:pPr>
              <w:widowControl/>
              <w:spacing w:before="0" w:after="0" w:line="240" w:lineRule="auto"/>
              <w:rPr>
                <w:rFonts w:ascii="Calibri" w:hAnsi="Calibri"/>
                <w:color w:val="000000"/>
                <w:lang w:eastAsia="pt-BR"/>
              </w:rPr>
            </w:pPr>
            <w:r w:rsidRPr="00D209D2">
              <w:rPr>
                <w:rFonts w:ascii="Calibri" w:hAnsi="Calibri"/>
                <w:color w:val="000000"/>
                <w:lang w:eastAsia="pt-BR"/>
              </w:rPr>
              <w:t>NVL(VALOR_FIXO, 0) &gt; 0</w:t>
            </w:r>
          </w:p>
        </w:tc>
        <w:tc>
          <w:tcPr>
            <w:tcW w:w="340" w:type="dxa"/>
            <w:tcBorders>
              <w:top w:val="nil"/>
              <w:left w:val="nil"/>
              <w:bottom w:val="single" w:sz="4" w:space="0" w:color="auto"/>
              <w:right w:val="single" w:sz="4" w:space="0" w:color="auto"/>
            </w:tcBorders>
            <w:shd w:val="clear" w:color="auto" w:fill="auto"/>
            <w:noWrap/>
            <w:vAlign w:val="center"/>
            <w:hideMark/>
          </w:tcPr>
          <w:p w:rsidR="006A796D" w:rsidRPr="00D209D2" w:rsidRDefault="006A796D" w:rsidP="00495B2E">
            <w:pPr>
              <w:widowControl/>
              <w:spacing w:before="0" w:after="0" w:line="240" w:lineRule="auto"/>
              <w:jc w:val="center"/>
              <w:rPr>
                <w:rFonts w:ascii="Calibri" w:hAnsi="Calibri"/>
                <w:color w:val="000000"/>
                <w:lang w:eastAsia="pt-BR"/>
              </w:rPr>
            </w:pPr>
            <w:r w:rsidRPr="00D209D2">
              <w:rPr>
                <w:rFonts w:ascii="Calibri" w:hAnsi="Calibri"/>
                <w:color w:val="000000"/>
                <w:lang w:eastAsia="pt-BR"/>
              </w:rPr>
              <w:t>x</w:t>
            </w:r>
          </w:p>
        </w:tc>
      </w:tr>
    </w:tbl>
    <w:p w:rsidR="006A796D" w:rsidRPr="0098124A" w:rsidRDefault="006A796D" w:rsidP="006A796D">
      <w:pPr>
        <w:spacing w:before="100" w:beforeAutospacing="1" w:after="100" w:afterAutospacing="1"/>
        <w:rPr>
          <w:rFonts w:ascii="Calibri" w:hAnsi="Calibri" w:cs="Calibri"/>
        </w:rPr>
      </w:pPr>
    </w:p>
    <w:p w:rsidR="006A796D" w:rsidRPr="00C570F1" w:rsidRDefault="006A796D" w:rsidP="006A796D">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6A796D" w:rsidRPr="003F639E" w:rsidTr="00495B2E">
        <w:trPr>
          <w:trHeight w:val="330"/>
        </w:trPr>
        <w:tc>
          <w:tcPr>
            <w:tcW w:w="2410" w:type="dxa"/>
            <w:shd w:val="clear" w:color="auto" w:fill="333399"/>
          </w:tcPr>
          <w:p w:rsidR="006A796D" w:rsidRPr="003F639E" w:rsidRDefault="006A796D" w:rsidP="00495B2E">
            <w:pPr>
              <w:tabs>
                <w:tab w:val="right" w:pos="2350"/>
              </w:tabs>
              <w:spacing w:before="56" w:after="113"/>
              <w:ind w:left="360"/>
            </w:pPr>
            <w:r w:rsidRPr="003F639E">
              <w:rPr>
                <w:rFonts w:ascii="Calibri" w:hAnsi="Calibri" w:cs="Calibri"/>
                <w:b/>
                <w:bCs/>
                <w:color w:val="FFFFFF"/>
              </w:rPr>
              <w:t>Mapa</w:t>
            </w:r>
            <w:r>
              <w:rPr>
                <w:rFonts w:ascii="Calibri" w:hAnsi="Calibri" w:cs="Calibri"/>
                <w:b/>
                <w:bCs/>
                <w:color w:val="FFFFFF"/>
              </w:rPr>
              <w:tab/>
            </w:r>
          </w:p>
        </w:tc>
        <w:tc>
          <w:tcPr>
            <w:tcW w:w="3119"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Fontes</w:t>
            </w:r>
          </w:p>
        </w:tc>
        <w:tc>
          <w:tcPr>
            <w:tcW w:w="2976" w:type="dxa"/>
            <w:shd w:val="clear" w:color="auto" w:fill="333399"/>
          </w:tcPr>
          <w:p w:rsidR="006A796D" w:rsidRPr="003F639E" w:rsidRDefault="006A796D" w:rsidP="00495B2E">
            <w:pPr>
              <w:spacing w:before="56" w:after="113"/>
              <w:ind w:left="360"/>
            </w:pPr>
            <w:r w:rsidRPr="003F639E">
              <w:rPr>
                <w:rFonts w:ascii="Calibri" w:hAnsi="Calibri" w:cs="Calibri"/>
                <w:b/>
                <w:bCs/>
                <w:color w:val="FFFFFF"/>
              </w:rPr>
              <w:t>Destinos</w:t>
            </w:r>
          </w:p>
        </w:tc>
      </w:tr>
      <w:tr w:rsidR="006A796D" w:rsidRPr="003F639E" w:rsidTr="00495B2E">
        <w:trPr>
          <w:trHeight w:val="510"/>
        </w:trPr>
        <w:tc>
          <w:tcPr>
            <w:tcW w:w="2410" w:type="dxa"/>
            <w:shd w:val="clear" w:color="auto" w:fill="CCCCFF"/>
          </w:tcPr>
          <w:p w:rsidR="006A796D" w:rsidRPr="003F639E" w:rsidRDefault="006A796D" w:rsidP="00495B2E">
            <w:pPr>
              <w:spacing w:before="56" w:after="113"/>
              <w:ind w:left="360"/>
            </w:pPr>
            <w:proofErr w:type="spellStart"/>
            <w:r>
              <w:rPr>
                <w:rFonts w:ascii="Calibri" w:hAnsi="Calibri" w:cs="Calibri"/>
                <w:color w:val="000000"/>
              </w:rPr>
              <w:t>m_atualiza_atuacao_fixa_remuneracao_docente</w:t>
            </w:r>
            <w:proofErr w:type="spellEnd"/>
          </w:p>
        </w:tc>
        <w:tc>
          <w:tcPr>
            <w:tcW w:w="3119" w:type="dxa"/>
            <w:shd w:val="clear" w:color="auto" w:fill="CCCCFF"/>
          </w:tcPr>
          <w:p w:rsidR="006A796D" w:rsidRPr="002C5E5D" w:rsidRDefault="006A796D" w:rsidP="00495B2E">
            <w:pPr>
              <w:spacing w:before="56" w:after="113"/>
              <w:ind w:left="360"/>
              <w:rPr>
                <w:rFonts w:ascii="Calibri" w:hAnsi="Calibri" w:cs="Calibri"/>
                <w:color w:val="000000"/>
              </w:rPr>
            </w:pPr>
            <w:r>
              <w:rPr>
                <w:rFonts w:ascii="Calibri" w:hAnsi="Calibri" w:cs="Calibri"/>
                <w:color w:val="000000"/>
              </w:rPr>
              <w:t xml:space="preserve">Tabelas </w:t>
            </w:r>
            <w:r w:rsidRPr="002C5E5D">
              <w:rPr>
                <w:rFonts w:ascii="Calibri" w:hAnsi="Calibri" w:cs="Calibri"/>
                <w:color w:val="000000"/>
              </w:rPr>
              <w:t>REMUNERACAO_DOCENTE</w:t>
            </w:r>
          </w:p>
        </w:tc>
        <w:tc>
          <w:tcPr>
            <w:tcW w:w="2976" w:type="dxa"/>
            <w:shd w:val="clear" w:color="auto" w:fill="CCCCFF"/>
          </w:tcPr>
          <w:p w:rsidR="006A796D" w:rsidRPr="003F639E" w:rsidRDefault="006A796D" w:rsidP="00495B2E">
            <w:pPr>
              <w:spacing w:before="56" w:after="113"/>
              <w:ind w:left="360"/>
            </w:pPr>
            <w:r>
              <w:rPr>
                <w:rFonts w:ascii="Calibri" w:hAnsi="Calibri" w:cs="Calibri"/>
                <w:color w:val="000000"/>
              </w:rPr>
              <w:t xml:space="preserve"> Tabela </w:t>
            </w:r>
            <w:r w:rsidRPr="002C5E5D">
              <w:rPr>
                <w:rFonts w:ascii="Calibri" w:hAnsi="Calibri" w:cs="Calibri"/>
                <w:color w:val="000000"/>
              </w:rPr>
              <w:t>REMUNERACAO_DOCENTE</w:t>
            </w:r>
          </w:p>
        </w:tc>
      </w:tr>
    </w:tbl>
    <w:p w:rsidR="006A796D" w:rsidRDefault="006A796D" w:rsidP="006A796D">
      <w:pPr>
        <w:spacing w:before="56" w:after="113"/>
        <w:ind w:left="360"/>
      </w:pPr>
    </w:p>
    <w:p w:rsidR="00137C81" w:rsidRDefault="00137C81">
      <w:pPr>
        <w:widowControl/>
        <w:spacing w:before="0" w:after="0" w:line="240" w:lineRule="auto"/>
      </w:pPr>
      <w:r>
        <w:br w:type="page"/>
      </w:r>
    </w:p>
    <w:p w:rsidR="00137C81" w:rsidRPr="003F639E" w:rsidRDefault="00137C81" w:rsidP="00137C81">
      <w:pPr>
        <w:pStyle w:val="MMTopic2"/>
        <w:rPr>
          <w:lang w:val="pt-BR"/>
        </w:rPr>
      </w:pPr>
      <w:bookmarkStart w:id="32" w:name="_Toc342586731"/>
      <w:r w:rsidRPr="003F639E">
        <w:rPr>
          <w:lang w:val="pt-BR"/>
        </w:rPr>
        <w:lastRenderedPageBreak/>
        <w:t>Fluxo Padrão</w:t>
      </w:r>
      <w:r>
        <w:rPr>
          <w:lang w:val="pt-BR"/>
        </w:rPr>
        <w:t xml:space="preserve"> – </w:t>
      </w:r>
      <w:proofErr w:type="spellStart"/>
      <w:r>
        <w:rPr>
          <w:lang w:val="pt-BR"/>
        </w:rPr>
        <w:t>wf_atualiza_ods_to_consolid_horista</w:t>
      </w:r>
      <w:bookmarkEnd w:id="32"/>
      <w:proofErr w:type="spellEnd"/>
    </w:p>
    <w:p w:rsidR="00942610" w:rsidRDefault="00137C81" w:rsidP="00137C81">
      <w:pPr>
        <w:spacing w:before="100" w:beforeAutospacing="1" w:after="100" w:afterAutospacing="1"/>
        <w:ind w:left="180"/>
        <w:jc w:val="both"/>
        <w:rPr>
          <w:rFonts w:asciiTheme="minorHAnsi" w:hAnsiTheme="minorHAnsi" w:cstheme="minorHAnsi"/>
          <w:color w:val="000000"/>
        </w:rPr>
      </w:pPr>
      <w:r w:rsidRPr="00027F92">
        <w:rPr>
          <w:rFonts w:asciiTheme="minorHAnsi" w:hAnsiTheme="minorHAnsi" w:cstheme="minorHAnsi"/>
          <w:color w:val="000000"/>
        </w:rPr>
        <w:t xml:space="preserve">O workflow </w:t>
      </w:r>
      <w:proofErr w:type="spellStart"/>
      <w:r w:rsidRPr="00027F92">
        <w:rPr>
          <w:rFonts w:asciiTheme="minorHAnsi" w:hAnsiTheme="minorHAnsi" w:cstheme="minorHAnsi"/>
          <w:color w:val="000000"/>
        </w:rPr>
        <w:t>wf_</w:t>
      </w:r>
      <w:r w:rsidR="00942610">
        <w:rPr>
          <w:rFonts w:asciiTheme="minorHAnsi" w:hAnsiTheme="minorHAnsi" w:cstheme="minorHAnsi"/>
          <w:color w:val="000000"/>
        </w:rPr>
        <w:t>fechamento_mensal_</w:t>
      </w:r>
      <w:r w:rsidRPr="00027F92">
        <w:rPr>
          <w:rFonts w:asciiTheme="minorHAnsi" w:hAnsiTheme="minorHAnsi" w:cstheme="minorHAnsi"/>
          <w:color w:val="000000"/>
        </w:rPr>
        <w:t>horista</w:t>
      </w:r>
      <w:proofErr w:type="spellEnd"/>
      <w:r w:rsidRPr="00027F92">
        <w:rPr>
          <w:rFonts w:asciiTheme="minorHAnsi" w:hAnsiTheme="minorHAnsi" w:cstheme="minorHAnsi"/>
          <w:color w:val="000000"/>
        </w:rPr>
        <w:t xml:space="preserve"> tem como objetivo realizar a leitura dos da</w:t>
      </w:r>
      <w:r w:rsidR="00942610">
        <w:rPr>
          <w:rFonts w:asciiTheme="minorHAnsi" w:hAnsiTheme="minorHAnsi" w:cstheme="minorHAnsi"/>
          <w:color w:val="000000"/>
        </w:rPr>
        <w:t>dos oriundos das ODS elementar REMUNERACAO_DOCENTE</w:t>
      </w:r>
      <w:r w:rsidRPr="00027F92">
        <w:rPr>
          <w:rFonts w:asciiTheme="minorHAnsi" w:hAnsiTheme="minorHAnsi" w:cstheme="minorHAnsi"/>
          <w:color w:val="000000"/>
        </w:rPr>
        <w:t>,</w:t>
      </w:r>
      <w:r w:rsidR="00942610">
        <w:rPr>
          <w:rFonts w:asciiTheme="minorHAnsi" w:hAnsiTheme="minorHAnsi" w:cstheme="minorHAnsi"/>
          <w:color w:val="000000"/>
        </w:rPr>
        <w:t xml:space="preserve"> </w:t>
      </w:r>
      <w:r w:rsidR="00BB39DD">
        <w:rPr>
          <w:rFonts w:asciiTheme="minorHAnsi" w:hAnsiTheme="minorHAnsi" w:cstheme="minorHAnsi"/>
          <w:color w:val="000000"/>
        </w:rPr>
        <w:t>e</w:t>
      </w:r>
      <w:r w:rsidRPr="00027F92">
        <w:rPr>
          <w:rFonts w:asciiTheme="minorHAnsi" w:hAnsiTheme="minorHAnsi" w:cstheme="minorHAnsi"/>
          <w:color w:val="000000"/>
        </w:rPr>
        <w:t xml:space="preserve"> fazer a carga destas informações na</w:t>
      </w:r>
      <w:r w:rsidR="00942610">
        <w:rPr>
          <w:rFonts w:asciiTheme="minorHAnsi" w:hAnsiTheme="minorHAnsi" w:cstheme="minorHAnsi"/>
          <w:color w:val="000000"/>
        </w:rPr>
        <w:t>s</w:t>
      </w:r>
      <w:r w:rsidRPr="00027F92">
        <w:rPr>
          <w:rFonts w:asciiTheme="minorHAnsi" w:hAnsiTheme="minorHAnsi" w:cstheme="minorHAnsi"/>
          <w:color w:val="000000"/>
        </w:rPr>
        <w:t xml:space="preserve"> tabela</w:t>
      </w:r>
      <w:r w:rsidR="00942610">
        <w:rPr>
          <w:rFonts w:asciiTheme="minorHAnsi" w:hAnsiTheme="minorHAnsi" w:cstheme="minorHAnsi"/>
          <w:color w:val="000000"/>
        </w:rPr>
        <w:t xml:space="preserve">s do sistema </w:t>
      </w:r>
      <w:r w:rsidR="00BB39DD">
        <w:rPr>
          <w:rFonts w:asciiTheme="minorHAnsi" w:hAnsiTheme="minorHAnsi" w:cstheme="minorHAnsi"/>
          <w:color w:val="000000"/>
        </w:rPr>
        <w:t>SIA. Este processo de atualização das informações no sistema de origem indica que o mês foi fechado.</w:t>
      </w:r>
    </w:p>
    <w:p w:rsidR="00137C81" w:rsidRDefault="00BB39DD" w:rsidP="00137C81">
      <w:pPr>
        <w:spacing w:before="100" w:beforeAutospacing="1" w:after="100" w:afterAutospacing="1"/>
        <w:ind w:left="180"/>
        <w:jc w:val="both"/>
        <w:rPr>
          <w:rFonts w:asciiTheme="minorHAnsi" w:hAnsiTheme="minorHAnsi" w:cstheme="minorHAnsi"/>
          <w:color w:val="000000"/>
        </w:rPr>
      </w:pPr>
      <w:r>
        <w:rPr>
          <w:rFonts w:asciiTheme="minorHAnsi" w:hAnsiTheme="minorHAnsi" w:cstheme="minorHAnsi"/>
          <w:color w:val="000000"/>
        </w:rPr>
        <w:t xml:space="preserve">A carga do processo de Fechamento será feita </w:t>
      </w:r>
      <w:r w:rsidR="00942610">
        <w:rPr>
          <w:rFonts w:asciiTheme="minorHAnsi" w:hAnsiTheme="minorHAnsi" w:cstheme="minorHAnsi"/>
          <w:color w:val="000000"/>
        </w:rPr>
        <w:t>uma fez ao mês</w:t>
      </w:r>
      <w:r>
        <w:rPr>
          <w:rFonts w:asciiTheme="minorHAnsi" w:hAnsiTheme="minorHAnsi" w:cstheme="minorHAnsi"/>
          <w:color w:val="000000"/>
        </w:rPr>
        <w:t xml:space="preserve">. </w:t>
      </w:r>
    </w:p>
    <w:p w:rsidR="00942610" w:rsidRPr="00027F92" w:rsidRDefault="00942610" w:rsidP="00137C81">
      <w:pPr>
        <w:spacing w:before="100" w:beforeAutospacing="1" w:after="100" w:afterAutospacing="1"/>
        <w:ind w:left="180"/>
        <w:jc w:val="both"/>
        <w:rPr>
          <w:rFonts w:asciiTheme="minorHAnsi" w:hAnsiTheme="minorHAnsi" w:cstheme="minorHAnsi"/>
          <w:color w:val="000000"/>
        </w:rPr>
      </w:pPr>
    </w:p>
    <w:p w:rsidR="00137C81" w:rsidRPr="003F639E" w:rsidRDefault="002F5707" w:rsidP="00137C81">
      <w:pPr>
        <w:spacing w:before="100" w:beforeAutospacing="1" w:after="100" w:afterAutospacing="1"/>
        <w:ind w:left="180"/>
      </w:pPr>
      <w:r w:rsidRPr="002354F8">
        <w:object w:dxaOrig="7189" w:dyaOrig="1340">
          <v:shape id="_x0000_i1041" type="#_x0000_t75" style="width:288.75pt;height:54pt" o:ole="">
            <v:imagedata r:id="rId120" o:title=""/>
          </v:shape>
          <o:OLEObject Type="Embed" ProgID="Visio.Drawing.11" ShapeID="_x0000_i1041" DrawAspect="Content" ObjectID="_1417441503" r:id="rId121"/>
        </w:object>
      </w:r>
    </w:p>
    <w:p w:rsidR="00137C81" w:rsidRDefault="00137C81" w:rsidP="00137C81">
      <w:pPr>
        <w:spacing w:before="100" w:beforeAutospacing="1" w:after="100" w:afterAutospacing="1"/>
        <w:ind w:left="180"/>
      </w:pPr>
      <w:r w:rsidRPr="003F639E">
        <w:t xml:space="preserve"> </w:t>
      </w:r>
    </w:p>
    <w:p w:rsidR="00137C81" w:rsidRDefault="00137C81" w:rsidP="00BB39DD">
      <w:pPr>
        <w:widowControl/>
        <w:spacing w:before="0" w:after="0" w:line="240" w:lineRule="auto"/>
        <w:jc w:val="right"/>
      </w:pPr>
    </w:p>
    <w:tbl>
      <w:tblPr>
        <w:tblW w:w="8759" w:type="dxa"/>
        <w:jc w:val="right"/>
        <w:tblInd w:w="-821"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269"/>
        <w:gridCol w:w="1984"/>
        <w:gridCol w:w="1276"/>
        <w:gridCol w:w="3230"/>
      </w:tblGrid>
      <w:tr w:rsidR="00137C81" w:rsidRPr="003F639E" w:rsidTr="00BB39DD">
        <w:trPr>
          <w:trHeight w:val="652"/>
          <w:jc w:val="right"/>
        </w:trPr>
        <w:tc>
          <w:tcPr>
            <w:tcW w:w="2269" w:type="dxa"/>
            <w:shd w:val="clear" w:color="auto" w:fill="333399"/>
          </w:tcPr>
          <w:p w:rsidR="00137C81" w:rsidRPr="003F639E" w:rsidRDefault="00137C81" w:rsidP="00137C81">
            <w:pPr>
              <w:spacing w:before="56" w:after="113"/>
              <w:ind w:left="180"/>
              <w:jc w:val="center"/>
            </w:pPr>
            <w:r w:rsidRPr="003F639E">
              <w:rPr>
                <w:rFonts w:ascii="Calibri" w:hAnsi="Calibri" w:cs="Calibri"/>
                <w:b/>
                <w:bCs/>
                <w:color w:val="FFFFFF"/>
              </w:rPr>
              <w:t>Fluxo Padrão</w:t>
            </w:r>
          </w:p>
        </w:tc>
        <w:tc>
          <w:tcPr>
            <w:tcW w:w="1984" w:type="dxa"/>
            <w:shd w:val="clear" w:color="auto" w:fill="333399"/>
          </w:tcPr>
          <w:p w:rsidR="00137C81" w:rsidRPr="003F639E" w:rsidRDefault="00137C81" w:rsidP="00137C81">
            <w:pPr>
              <w:spacing w:before="56" w:after="113"/>
              <w:jc w:val="center"/>
            </w:pPr>
            <w:r w:rsidRPr="003F639E">
              <w:rPr>
                <w:rFonts w:ascii="Calibri" w:hAnsi="Calibri" w:cs="Calibri"/>
                <w:b/>
                <w:bCs/>
                <w:color w:val="FFFFFF"/>
              </w:rPr>
              <w:t>Tipo de Carga</w:t>
            </w:r>
          </w:p>
        </w:tc>
        <w:tc>
          <w:tcPr>
            <w:tcW w:w="1276" w:type="dxa"/>
            <w:shd w:val="clear" w:color="auto" w:fill="333399"/>
          </w:tcPr>
          <w:p w:rsidR="00137C81" w:rsidRPr="003F639E" w:rsidRDefault="00137C81" w:rsidP="00137C81">
            <w:pPr>
              <w:spacing w:before="56" w:after="113"/>
              <w:ind w:left="180"/>
              <w:jc w:val="center"/>
            </w:pPr>
            <w:r w:rsidRPr="003F639E">
              <w:rPr>
                <w:rFonts w:ascii="Calibri" w:hAnsi="Calibri" w:cs="Calibri"/>
                <w:b/>
                <w:bCs/>
                <w:color w:val="FFFFFF"/>
              </w:rPr>
              <w:t>Segmentos Simultâneos</w:t>
            </w:r>
          </w:p>
        </w:tc>
        <w:tc>
          <w:tcPr>
            <w:tcW w:w="3230" w:type="dxa"/>
            <w:shd w:val="clear" w:color="auto" w:fill="333399"/>
          </w:tcPr>
          <w:p w:rsidR="00137C81" w:rsidRPr="003F639E" w:rsidRDefault="00137C81" w:rsidP="00137C81">
            <w:pPr>
              <w:spacing w:before="56" w:after="113"/>
              <w:ind w:left="180"/>
              <w:jc w:val="center"/>
            </w:pPr>
            <w:r w:rsidRPr="003F639E">
              <w:rPr>
                <w:rFonts w:ascii="Calibri" w:hAnsi="Calibri" w:cs="Calibri"/>
                <w:b/>
                <w:bCs/>
                <w:color w:val="FFFFFF"/>
              </w:rPr>
              <w:t>Descrição das atividades</w:t>
            </w:r>
          </w:p>
        </w:tc>
      </w:tr>
      <w:tr w:rsidR="00137C81" w:rsidRPr="00D65D35" w:rsidTr="00BB39DD">
        <w:trPr>
          <w:trHeight w:val="1098"/>
          <w:jc w:val="right"/>
        </w:trPr>
        <w:tc>
          <w:tcPr>
            <w:tcW w:w="2269" w:type="dxa"/>
            <w:shd w:val="clear" w:color="auto" w:fill="B8CCE4" w:themeFill="accent1" w:themeFillTint="66"/>
          </w:tcPr>
          <w:p w:rsidR="00137C81" w:rsidRPr="00684066" w:rsidRDefault="00137C81" w:rsidP="00942610">
            <w:pPr>
              <w:widowControl/>
              <w:autoSpaceDE w:val="0"/>
              <w:autoSpaceDN w:val="0"/>
              <w:adjustRightInd w:val="0"/>
              <w:spacing w:before="0" w:after="0" w:line="288" w:lineRule="auto"/>
              <w:jc w:val="center"/>
              <w:rPr>
                <w:rFonts w:ascii="Calibri" w:hAnsi="Calibri" w:cs="Calibri"/>
                <w:color w:val="000000"/>
              </w:rPr>
            </w:pPr>
            <w:proofErr w:type="spellStart"/>
            <w:r w:rsidRPr="00684066">
              <w:rPr>
                <w:rFonts w:ascii="Calibri" w:hAnsi="Calibri" w:cs="Calibri"/>
                <w:color w:val="000000"/>
              </w:rPr>
              <w:t>s_</w:t>
            </w:r>
            <w:r>
              <w:rPr>
                <w:rFonts w:ascii="Calibri" w:hAnsi="Calibri" w:cs="Calibri"/>
                <w:color w:val="000000"/>
              </w:rPr>
              <w:t>atualiza</w:t>
            </w:r>
            <w:r w:rsidRPr="00684066">
              <w:rPr>
                <w:rFonts w:ascii="Calibri" w:hAnsi="Calibri" w:cs="Calibri"/>
                <w:color w:val="000000"/>
              </w:rPr>
              <w:t>_</w:t>
            </w:r>
            <w:r w:rsidR="00942610">
              <w:rPr>
                <w:rFonts w:ascii="Calibri" w:hAnsi="Calibri" w:cs="Calibri"/>
                <w:color w:val="000000"/>
              </w:rPr>
              <w:t>interface_pagamento</w:t>
            </w:r>
            <w:proofErr w:type="spellEnd"/>
          </w:p>
        </w:tc>
        <w:tc>
          <w:tcPr>
            <w:tcW w:w="1984" w:type="dxa"/>
            <w:shd w:val="clear" w:color="auto" w:fill="B8CCE4" w:themeFill="accent1" w:themeFillTint="66"/>
          </w:tcPr>
          <w:p w:rsidR="00137C81" w:rsidRPr="00684066" w:rsidRDefault="00137C81" w:rsidP="00942610">
            <w:pPr>
              <w:spacing w:before="56" w:after="113"/>
              <w:ind w:left="180"/>
              <w:jc w:val="center"/>
              <w:rPr>
                <w:rFonts w:ascii="Calibri" w:hAnsi="Calibri" w:cs="Calibri"/>
                <w:color w:val="000000"/>
              </w:rPr>
            </w:pPr>
            <w:r>
              <w:rPr>
                <w:rFonts w:ascii="Calibri" w:hAnsi="Calibri" w:cs="Calibri"/>
                <w:color w:val="000000"/>
              </w:rPr>
              <w:t xml:space="preserve">Delta – Campo </w:t>
            </w:r>
            <w:r w:rsidR="00942610">
              <w:rPr>
                <w:rFonts w:ascii="Calibri" w:hAnsi="Calibri" w:cs="Calibri"/>
                <w:color w:val="000000"/>
              </w:rPr>
              <w:t>IND_APTO_PAGAMENTO</w:t>
            </w:r>
          </w:p>
        </w:tc>
        <w:tc>
          <w:tcPr>
            <w:tcW w:w="1276" w:type="dxa"/>
            <w:shd w:val="clear" w:color="auto" w:fill="B8CCE4" w:themeFill="accent1" w:themeFillTint="66"/>
          </w:tcPr>
          <w:p w:rsidR="00137C81" w:rsidRPr="00684066" w:rsidRDefault="00137C81" w:rsidP="00137C81">
            <w:pPr>
              <w:spacing w:before="56" w:after="113"/>
              <w:ind w:left="180"/>
              <w:jc w:val="center"/>
              <w:rPr>
                <w:rFonts w:ascii="Calibri" w:hAnsi="Calibri" w:cs="Calibri"/>
                <w:color w:val="000000"/>
              </w:rPr>
            </w:pPr>
            <w:r>
              <w:rPr>
                <w:rFonts w:ascii="Calibri" w:hAnsi="Calibri" w:cs="Calibri"/>
                <w:color w:val="000000"/>
              </w:rPr>
              <w:t>S</w:t>
            </w:r>
          </w:p>
        </w:tc>
        <w:tc>
          <w:tcPr>
            <w:tcW w:w="3230" w:type="dxa"/>
            <w:shd w:val="clear" w:color="auto" w:fill="B8CCE4" w:themeFill="accent1" w:themeFillTint="66"/>
          </w:tcPr>
          <w:p w:rsidR="00137C81" w:rsidRPr="00684066" w:rsidRDefault="00137C81" w:rsidP="00942610">
            <w:pPr>
              <w:spacing w:before="56" w:after="113"/>
              <w:ind w:left="180"/>
              <w:rPr>
                <w:rFonts w:ascii="Calibri" w:hAnsi="Calibri" w:cs="Calibri"/>
                <w:color w:val="000000"/>
              </w:rPr>
            </w:pPr>
            <w:r>
              <w:rPr>
                <w:rFonts w:ascii="Calibri" w:hAnsi="Calibri" w:cs="Calibri"/>
                <w:color w:val="000000"/>
              </w:rPr>
              <w:t xml:space="preserve">Extração da tabela </w:t>
            </w:r>
            <w:r w:rsidRPr="00343FB4">
              <w:rPr>
                <w:rFonts w:ascii="Calibri" w:hAnsi="Calibri" w:cs="Calibri"/>
                <w:color w:val="000000"/>
              </w:rPr>
              <w:t>REMUNERACAO_DOCENTE</w:t>
            </w:r>
            <w:r w:rsidR="00942610">
              <w:rPr>
                <w:rFonts w:ascii="Calibri" w:hAnsi="Calibri" w:cs="Calibri"/>
                <w:color w:val="000000"/>
              </w:rPr>
              <w:t xml:space="preserve"> e atualização dos dados no SIA</w:t>
            </w:r>
          </w:p>
        </w:tc>
      </w:tr>
      <w:tr w:rsidR="00137C81" w:rsidRPr="00D65D35" w:rsidTr="00BB39DD">
        <w:trPr>
          <w:trHeight w:val="300"/>
          <w:jc w:val="right"/>
        </w:trPr>
        <w:tc>
          <w:tcPr>
            <w:tcW w:w="2269" w:type="dxa"/>
          </w:tcPr>
          <w:p w:rsidR="00137C81" w:rsidRPr="00684066" w:rsidRDefault="00137C81" w:rsidP="00942610">
            <w:pPr>
              <w:widowControl/>
              <w:autoSpaceDE w:val="0"/>
              <w:autoSpaceDN w:val="0"/>
              <w:adjustRightInd w:val="0"/>
              <w:spacing w:before="0" w:after="0" w:line="288" w:lineRule="auto"/>
              <w:jc w:val="center"/>
              <w:rPr>
                <w:rFonts w:ascii="Calibri" w:hAnsi="Calibri" w:cs="Calibri"/>
                <w:color w:val="000000"/>
              </w:rPr>
            </w:pPr>
            <w:proofErr w:type="spellStart"/>
            <w:r w:rsidRPr="00684066">
              <w:rPr>
                <w:rFonts w:ascii="Calibri" w:hAnsi="Calibri" w:cs="Calibri"/>
                <w:color w:val="000000"/>
              </w:rPr>
              <w:t>s_</w:t>
            </w:r>
            <w:r>
              <w:rPr>
                <w:rFonts w:ascii="Calibri" w:hAnsi="Calibri" w:cs="Calibri"/>
                <w:color w:val="000000"/>
              </w:rPr>
              <w:t>atualiza</w:t>
            </w:r>
            <w:r w:rsidRPr="00684066">
              <w:rPr>
                <w:rFonts w:ascii="Calibri" w:hAnsi="Calibri" w:cs="Calibri"/>
                <w:color w:val="000000"/>
              </w:rPr>
              <w:t>_</w:t>
            </w:r>
            <w:r w:rsidR="00942610">
              <w:rPr>
                <w:rFonts w:ascii="Calibri" w:hAnsi="Calibri" w:cs="Calibri"/>
                <w:color w:val="000000"/>
              </w:rPr>
              <w:t>controle_pagamento</w:t>
            </w:r>
            <w:proofErr w:type="spellEnd"/>
          </w:p>
        </w:tc>
        <w:tc>
          <w:tcPr>
            <w:tcW w:w="1984" w:type="dxa"/>
          </w:tcPr>
          <w:p w:rsidR="00137C81" w:rsidRPr="003F639E" w:rsidRDefault="00137C81" w:rsidP="00942610">
            <w:pPr>
              <w:tabs>
                <w:tab w:val="left" w:pos="435"/>
                <w:tab w:val="left" w:pos="2100"/>
                <w:tab w:val="right" w:pos="2208"/>
              </w:tabs>
              <w:spacing w:before="56" w:after="113"/>
              <w:ind w:left="180"/>
              <w:jc w:val="center"/>
            </w:pPr>
            <w:r>
              <w:rPr>
                <w:rFonts w:ascii="Calibri" w:hAnsi="Calibri" w:cs="Calibri"/>
                <w:color w:val="000000"/>
              </w:rPr>
              <w:t xml:space="preserve">Delta – Campo </w:t>
            </w:r>
            <w:r w:rsidR="00942610">
              <w:rPr>
                <w:rFonts w:ascii="Calibri" w:hAnsi="Calibri" w:cs="Calibri"/>
                <w:color w:val="000000"/>
              </w:rPr>
              <w:t>IND_APTO_PAGAMENTO</w:t>
            </w:r>
          </w:p>
        </w:tc>
        <w:tc>
          <w:tcPr>
            <w:tcW w:w="1276" w:type="dxa"/>
          </w:tcPr>
          <w:p w:rsidR="00137C81" w:rsidRPr="003F639E" w:rsidRDefault="00137C81" w:rsidP="00137C81">
            <w:pPr>
              <w:spacing w:before="56" w:after="113"/>
              <w:ind w:left="180"/>
              <w:jc w:val="center"/>
            </w:pPr>
            <w:r w:rsidRPr="000E5EBC">
              <w:rPr>
                <w:rFonts w:ascii="Calibri" w:hAnsi="Calibri" w:cs="Calibri"/>
                <w:color w:val="000000"/>
              </w:rPr>
              <w:t>S</w:t>
            </w:r>
          </w:p>
        </w:tc>
        <w:tc>
          <w:tcPr>
            <w:tcW w:w="3230" w:type="dxa"/>
          </w:tcPr>
          <w:p w:rsidR="00137C81" w:rsidRPr="003F639E" w:rsidRDefault="00137C81" w:rsidP="00942610">
            <w:pPr>
              <w:spacing w:before="56" w:after="113"/>
              <w:ind w:left="180"/>
            </w:pPr>
            <w:r>
              <w:rPr>
                <w:rFonts w:ascii="Calibri" w:hAnsi="Calibri" w:cs="Calibri"/>
                <w:color w:val="000000"/>
              </w:rPr>
              <w:t xml:space="preserve">Extração da tabela </w:t>
            </w:r>
            <w:r w:rsidRPr="00343FB4">
              <w:rPr>
                <w:rFonts w:ascii="Calibri" w:hAnsi="Calibri" w:cs="Calibri"/>
                <w:color w:val="000000"/>
              </w:rPr>
              <w:t>REMUNERACAO_DOCENTE</w:t>
            </w:r>
            <w:r w:rsidR="00942610">
              <w:rPr>
                <w:rFonts w:ascii="Calibri" w:hAnsi="Calibri" w:cs="Calibri"/>
                <w:color w:val="000000"/>
              </w:rPr>
              <w:t xml:space="preserve"> e atualização dos dados no SIA</w:t>
            </w:r>
          </w:p>
        </w:tc>
      </w:tr>
    </w:tbl>
    <w:p w:rsidR="00137C81" w:rsidRDefault="00137C81" w:rsidP="00137C81">
      <w:pPr>
        <w:spacing w:before="56" w:after="113"/>
        <w:ind w:left="180"/>
      </w:pPr>
      <w:r w:rsidRPr="003F639E">
        <w:t xml:space="preserve"> </w:t>
      </w:r>
    </w:p>
    <w:p w:rsidR="00137C81" w:rsidRPr="003F639E" w:rsidRDefault="00137C81" w:rsidP="00137C81">
      <w:pPr>
        <w:spacing w:before="56" w:after="113"/>
        <w:ind w:left="180"/>
      </w:pPr>
    </w:p>
    <w:p w:rsidR="00137C81" w:rsidRDefault="00137C81" w:rsidP="00137C81">
      <w:pPr>
        <w:pStyle w:val="MMTopic3"/>
        <w:rPr>
          <w:lang w:val="pt-BR"/>
        </w:rPr>
        <w:sectPr w:rsidR="00137C81" w:rsidSect="00BC352F">
          <w:headerReference w:type="default" r:id="rId122"/>
          <w:footerReference w:type="even" r:id="rId123"/>
          <w:footerReference w:type="default" r:id="rId124"/>
          <w:headerReference w:type="first" r:id="rId125"/>
          <w:footerReference w:type="first" r:id="rId126"/>
          <w:pgSz w:w="11909" w:h="16834" w:code="9"/>
          <w:pgMar w:top="1520" w:right="1151" w:bottom="1134" w:left="1990" w:header="567" w:footer="221" w:gutter="0"/>
          <w:cols w:space="720"/>
          <w:docGrid w:linePitch="272"/>
        </w:sectPr>
      </w:pPr>
    </w:p>
    <w:p w:rsidR="00137C81" w:rsidRPr="00632A54" w:rsidRDefault="00137C81" w:rsidP="00137C81">
      <w:pPr>
        <w:pStyle w:val="MMTopic3"/>
        <w:rPr>
          <w:lang w:val="pt-BR"/>
        </w:rPr>
      </w:pPr>
      <w:bookmarkStart w:id="33" w:name="_Toc342586732"/>
      <w:r w:rsidRPr="003F639E">
        <w:rPr>
          <w:lang w:val="pt-BR"/>
        </w:rPr>
        <w:lastRenderedPageBreak/>
        <w:t>Estruturas de Dados</w:t>
      </w:r>
      <w:r>
        <w:rPr>
          <w:lang w:val="pt-BR"/>
        </w:rPr>
        <w:t xml:space="preserve"> - </w:t>
      </w:r>
      <w:proofErr w:type="spellStart"/>
      <w:r>
        <w:rPr>
          <w:lang w:val="pt-BR"/>
        </w:rPr>
        <w:t>m_atualiza_</w:t>
      </w:r>
      <w:r w:rsidR="00DE4E1B">
        <w:rPr>
          <w:lang w:val="pt-BR"/>
        </w:rPr>
        <w:t>controle_pagamento</w:t>
      </w:r>
      <w:bookmarkEnd w:id="33"/>
      <w:proofErr w:type="spellEnd"/>
    </w:p>
    <w:p w:rsidR="00137C81" w:rsidRDefault="00137C81" w:rsidP="00137C81">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2F5707" w:rsidRDefault="002F5707" w:rsidP="00137C81">
      <w:pPr>
        <w:spacing w:before="100" w:beforeAutospacing="1" w:after="100" w:afterAutospacing="1"/>
        <w:ind w:left="360"/>
        <w:rPr>
          <w:rFonts w:ascii="Calibri" w:hAnsi="Calibri" w:cs="Calibri"/>
          <w:b/>
          <w:color w:val="000000"/>
          <w:sz w:val="24"/>
          <w:szCs w:val="24"/>
        </w:rPr>
      </w:pPr>
    </w:p>
    <w:p w:rsidR="00137C81" w:rsidRDefault="00591F5C" w:rsidP="00137C81">
      <w:pPr>
        <w:spacing w:before="56" w:after="113"/>
        <w:ind w:firstLine="360"/>
        <w:rPr>
          <w:rFonts w:asciiTheme="minorHAnsi" w:hAnsiTheme="minorHAnsi"/>
          <w:b/>
          <w:sz w:val="24"/>
          <w:szCs w:val="24"/>
        </w:rPr>
      </w:pPr>
      <w:r>
        <w:object w:dxaOrig="21315" w:dyaOrig="1405">
          <v:shape id="_x0000_i1042" type="#_x0000_t75" style="width:708.75pt;height:46.5pt" o:ole="">
            <v:imagedata r:id="rId127" o:title=""/>
          </v:shape>
          <o:OLEObject Type="Embed" ProgID="Visio.Drawing.11" ShapeID="_x0000_i1042" DrawAspect="Content" ObjectID="_1417441504" r:id="rId128"/>
        </w:object>
      </w:r>
    </w:p>
    <w:p w:rsidR="00137C81" w:rsidRDefault="00137C81" w:rsidP="00137C81">
      <w:pPr>
        <w:spacing w:before="56" w:after="113"/>
        <w:ind w:firstLine="360"/>
        <w:rPr>
          <w:rFonts w:asciiTheme="minorHAnsi" w:hAnsiTheme="minorHAnsi"/>
          <w:b/>
          <w:sz w:val="24"/>
          <w:szCs w:val="24"/>
        </w:rPr>
      </w:pPr>
    </w:p>
    <w:p w:rsidR="003B50E5" w:rsidRDefault="003B50E5" w:rsidP="00A26F9D">
      <w:pPr>
        <w:spacing w:before="56" w:after="113"/>
        <w:rPr>
          <w:rFonts w:asciiTheme="minorHAnsi" w:hAnsiTheme="minorHAnsi"/>
          <w:b/>
          <w:sz w:val="24"/>
          <w:szCs w:val="24"/>
        </w:rPr>
        <w:sectPr w:rsidR="003B50E5" w:rsidSect="002F5707">
          <w:headerReference w:type="default" r:id="rId129"/>
          <w:footerReference w:type="default" r:id="rId130"/>
          <w:headerReference w:type="first" r:id="rId131"/>
          <w:footerReference w:type="first" r:id="rId132"/>
          <w:pgSz w:w="16834" w:h="11909" w:orient="landscape" w:code="9"/>
          <w:pgMar w:top="1990" w:right="1520" w:bottom="1151" w:left="1134" w:header="567" w:footer="221" w:gutter="0"/>
          <w:cols w:space="720"/>
          <w:titlePg/>
        </w:sectPr>
      </w:pPr>
    </w:p>
    <w:p w:rsidR="002F5707" w:rsidRPr="00FA296E" w:rsidRDefault="002F5707" w:rsidP="002F5707">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591F5C" w:rsidRDefault="002F5707" w:rsidP="002F5707">
      <w:pPr>
        <w:spacing w:before="100" w:beforeAutospacing="1" w:after="100" w:afterAutospacing="1"/>
        <w:jc w:val="both"/>
        <w:rPr>
          <w:rFonts w:ascii="Calibri" w:hAnsi="Calibri" w:cs="Calibri"/>
          <w:color w:val="000000"/>
        </w:rPr>
      </w:pPr>
      <w:r>
        <w:rPr>
          <w:rFonts w:ascii="Calibri" w:hAnsi="Calibri" w:cs="Calibri"/>
          <w:color w:val="000000"/>
        </w:rPr>
        <w:t>E</w:t>
      </w:r>
      <w:r w:rsidRPr="00D56DD2">
        <w:rPr>
          <w:rFonts w:ascii="Calibri" w:hAnsi="Calibri" w:cs="Calibri"/>
          <w:color w:val="000000"/>
        </w:rPr>
        <w:t xml:space="preserve">ste mapa </w:t>
      </w:r>
      <w:r>
        <w:rPr>
          <w:rFonts w:ascii="Calibri" w:hAnsi="Calibri" w:cs="Calibri"/>
          <w:color w:val="000000"/>
        </w:rPr>
        <w:t>será o</w:t>
      </w:r>
      <w:r w:rsidRPr="00D56DD2">
        <w:rPr>
          <w:rFonts w:ascii="Calibri" w:hAnsi="Calibri" w:cs="Calibri"/>
          <w:color w:val="000000"/>
        </w:rPr>
        <w:t xml:space="preserve"> responsável por </w:t>
      </w:r>
      <w:r>
        <w:rPr>
          <w:rFonts w:ascii="Calibri" w:hAnsi="Calibri" w:cs="Calibri"/>
          <w:color w:val="000000"/>
        </w:rPr>
        <w:t xml:space="preserve">ler dos registros da </w:t>
      </w:r>
      <w:r w:rsidRPr="00D56DD2">
        <w:rPr>
          <w:rFonts w:ascii="Calibri" w:hAnsi="Calibri" w:cs="Calibri"/>
          <w:color w:val="000000"/>
        </w:rPr>
        <w:t>tabela REMUNERACAO_DOCENTE</w:t>
      </w:r>
      <w:r>
        <w:rPr>
          <w:rFonts w:ascii="Calibri" w:hAnsi="Calibri" w:cs="Calibri"/>
          <w:color w:val="000000"/>
        </w:rPr>
        <w:t xml:space="preserve"> de acordo com</w:t>
      </w:r>
      <w:r w:rsidR="00591F5C">
        <w:rPr>
          <w:rFonts w:ascii="Calibri" w:hAnsi="Calibri" w:cs="Calibri"/>
          <w:color w:val="000000"/>
        </w:rPr>
        <w:t xml:space="preserve"> o indicador IND_APTO_PAGAMENTO e alimentar a tabela CONTROLE_PAGAMENTO_PROFESSOR. Esta tabela é uma tabela de Log do sistema SIA e precisa ser alimentada, pois é usada como base de consulta para outros processos.</w:t>
      </w:r>
    </w:p>
    <w:p w:rsidR="00591F5C" w:rsidRDefault="00591F5C" w:rsidP="00591F5C">
      <w:pPr>
        <w:spacing w:before="100" w:beforeAutospacing="1" w:after="100" w:afterAutospacing="1"/>
        <w:jc w:val="both"/>
        <w:rPr>
          <w:rFonts w:ascii="Calibri" w:hAnsi="Calibri" w:cs="Calibri"/>
          <w:color w:val="000000"/>
        </w:rPr>
      </w:pPr>
      <w:r>
        <w:rPr>
          <w:rFonts w:ascii="Calibri" w:hAnsi="Calibri" w:cs="Calibri"/>
          <w:color w:val="000000"/>
        </w:rPr>
        <w:t xml:space="preserve">O processo de carga desta tabela consiste em buscar os registros da tabela </w:t>
      </w:r>
      <w:r w:rsidRPr="00D56DD2">
        <w:rPr>
          <w:rFonts w:ascii="Calibri" w:hAnsi="Calibri" w:cs="Calibri"/>
          <w:color w:val="000000"/>
        </w:rPr>
        <w:t>REMUNERACAO_DOCENTE</w:t>
      </w:r>
      <w:r>
        <w:rPr>
          <w:rFonts w:ascii="Calibri" w:hAnsi="Calibri" w:cs="Calibri"/>
          <w:color w:val="000000"/>
        </w:rPr>
        <w:t xml:space="preserve"> onde o campo IND_APTO_PAGAMENTO estiver com o valor 2. Isto significa que este registro passou por todo o processo de validação e agora se encontra apto a ser pago pelo RH. Este processo de fechamento é realizado para todos os assuntos listados neste documento.</w:t>
      </w:r>
    </w:p>
    <w:p w:rsidR="002F5707" w:rsidRDefault="002F5707" w:rsidP="002F5707">
      <w:pPr>
        <w:spacing w:before="100" w:beforeAutospacing="1" w:after="100" w:afterAutospacing="1"/>
        <w:jc w:val="both"/>
        <w:rPr>
          <w:rFonts w:ascii="Calibri" w:hAnsi="Calibri" w:cs="Calibri"/>
          <w:color w:val="000000"/>
        </w:rPr>
      </w:pPr>
      <w:r>
        <w:rPr>
          <w:rFonts w:ascii="Calibri" w:hAnsi="Calibri" w:cs="Calibri"/>
          <w:color w:val="000000"/>
        </w:rPr>
        <w:t xml:space="preserve">O processo de fechamento consiste em </w:t>
      </w:r>
      <w:r w:rsidR="00E87E14">
        <w:rPr>
          <w:rFonts w:ascii="Calibri" w:hAnsi="Calibri" w:cs="Calibri"/>
          <w:color w:val="000000"/>
        </w:rPr>
        <w:t xml:space="preserve">buscar todos </w:t>
      </w:r>
      <w:r>
        <w:rPr>
          <w:rFonts w:ascii="Calibri" w:hAnsi="Calibri" w:cs="Calibri"/>
          <w:color w:val="000000"/>
        </w:rPr>
        <w:t>o</w:t>
      </w:r>
      <w:r w:rsidR="00E87E14">
        <w:rPr>
          <w:rFonts w:ascii="Calibri" w:hAnsi="Calibri" w:cs="Calibri"/>
          <w:color w:val="000000"/>
        </w:rPr>
        <w:t>s</w:t>
      </w:r>
      <w:r>
        <w:rPr>
          <w:rFonts w:ascii="Calibri" w:hAnsi="Calibri" w:cs="Calibri"/>
          <w:color w:val="000000"/>
        </w:rPr>
        <w:t xml:space="preserve"> registros que </w:t>
      </w:r>
      <w:r w:rsidR="00591F5C">
        <w:rPr>
          <w:rFonts w:ascii="Calibri" w:hAnsi="Calibri" w:cs="Calibri"/>
          <w:color w:val="000000"/>
        </w:rPr>
        <w:t>se encontram</w:t>
      </w:r>
      <w:r>
        <w:rPr>
          <w:rFonts w:ascii="Calibri" w:hAnsi="Calibri" w:cs="Calibri"/>
          <w:color w:val="000000"/>
        </w:rPr>
        <w:t xml:space="preserve"> aptos ao pagamento</w:t>
      </w:r>
      <w:r w:rsidR="00E87E14">
        <w:rPr>
          <w:rFonts w:ascii="Calibri" w:hAnsi="Calibri" w:cs="Calibri"/>
          <w:color w:val="000000"/>
        </w:rPr>
        <w:t xml:space="preserve"> da tabela </w:t>
      </w:r>
      <w:r w:rsidR="00E87E14" w:rsidRPr="00D56DD2">
        <w:rPr>
          <w:rFonts w:ascii="Calibri" w:hAnsi="Calibri" w:cs="Calibri"/>
          <w:color w:val="000000"/>
        </w:rPr>
        <w:t>REMUNERACAO_DOCENTE</w:t>
      </w:r>
      <w:r w:rsidR="00E87E14">
        <w:rPr>
          <w:rFonts w:ascii="Calibri" w:hAnsi="Calibri" w:cs="Calibri"/>
          <w:color w:val="000000"/>
        </w:rPr>
        <w:t xml:space="preserve">. O </w:t>
      </w:r>
      <w:proofErr w:type="spellStart"/>
      <w:r w:rsidR="00E87E14">
        <w:rPr>
          <w:rFonts w:ascii="Calibri" w:hAnsi="Calibri" w:cs="Calibri"/>
          <w:color w:val="000000"/>
        </w:rPr>
        <w:t>lookup</w:t>
      </w:r>
      <w:proofErr w:type="spellEnd"/>
      <w:r w:rsidR="00E87E14">
        <w:rPr>
          <w:rFonts w:ascii="Calibri" w:hAnsi="Calibri" w:cs="Calibri"/>
          <w:color w:val="000000"/>
        </w:rPr>
        <w:t xml:space="preserve"> LKP_ULTIMO_CICLO é responsável por buscar o último ciclo, fechado, para cada processo, para que seja inserido juntamente com os dados de fechamento. A expression </w:t>
      </w:r>
      <w:r w:rsidR="00591F5C">
        <w:rPr>
          <w:rFonts w:ascii="Calibri" w:hAnsi="Calibri" w:cs="Calibri"/>
          <w:color w:val="000000"/>
        </w:rPr>
        <w:t>EXP_VALIDA</w:t>
      </w:r>
      <w:r w:rsidR="00E87E14">
        <w:rPr>
          <w:rFonts w:ascii="Calibri" w:hAnsi="Calibri" w:cs="Calibri"/>
          <w:color w:val="000000"/>
        </w:rPr>
        <w:t xml:space="preserve"> é responsável por validar o retorno da </w:t>
      </w:r>
      <w:proofErr w:type="spellStart"/>
      <w:r w:rsidR="00E87E14">
        <w:rPr>
          <w:rFonts w:ascii="Calibri" w:hAnsi="Calibri" w:cs="Calibri"/>
          <w:color w:val="000000"/>
        </w:rPr>
        <w:t>lookup</w:t>
      </w:r>
      <w:proofErr w:type="spellEnd"/>
      <w:r w:rsidR="00E87E14">
        <w:rPr>
          <w:rFonts w:ascii="Calibri" w:hAnsi="Calibri" w:cs="Calibri"/>
          <w:color w:val="000000"/>
        </w:rPr>
        <w:t xml:space="preserve"> e tratar alguns campos do processo de fechamento. </w:t>
      </w:r>
      <w:r w:rsidR="00591F5C">
        <w:rPr>
          <w:rFonts w:ascii="Calibri" w:hAnsi="Calibri" w:cs="Calibri"/>
          <w:color w:val="000000"/>
        </w:rPr>
        <w:t>A transformação AGG_CONTA_PROCESSO é responsável por sumarizar os registros que estão aptos ao pagamento.</w:t>
      </w:r>
      <w:r w:rsidR="00E87E14">
        <w:rPr>
          <w:rFonts w:ascii="Calibri" w:hAnsi="Calibri" w:cs="Calibri"/>
          <w:color w:val="000000"/>
        </w:rPr>
        <w:t xml:space="preserve"> Após realizar este processo os dados são inseridos na tabela </w:t>
      </w:r>
      <w:r w:rsidR="00591F5C">
        <w:rPr>
          <w:rFonts w:ascii="Calibri" w:hAnsi="Calibri" w:cs="Calibri"/>
          <w:color w:val="000000"/>
        </w:rPr>
        <w:t>CONTROLE_PAGAMENTO_PROFESSOR</w:t>
      </w:r>
      <w:r w:rsidR="00E87E14">
        <w:rPr>
          <w:rFonts w:ascii="Calibri" w:hAnsi="Calibri" w:cs="Calibri"/>
          <w:color w:val="000000"/>
        </w:rPr>
        <w:t>, do sistema SIA.</w:t>
      </w:r>
      <w:r>
        <w:rPr>
          <w:rFonts w:ascii="Calibri" w:hAnsi="Calibri" w:cs="Calibri"/>
          <w:color w:val="000000"/>
        </w:rPr>
        <w:t xml:space="preserve"> </w:t>
      </w:r>
    </w:p>
    <w:p w:rsidR="006A796D" w:rsidRDefault="006A796D" w:rsidP="006A796D">
      <w:pPr>
        <w:pStyle w:val="MMTopic1"/>
        <w:numPr>
          <w:ilvl w:val="0"/>
          <w:numId w:val="0"/>
        </w:numPr>
        <w:jc w:val="both"/>
        <w:rPr>
          <w:lang w:val="pt-BR"/>
        </w:rPr>
      </w:pPr>
    </w:p>
    <w:p w:rsidR="003B50E5" w:rsidRDefault="003B50E5">
      <w:pPr>
        <w:widowControl/>
        <w:spacing w:before="0" w:after="0" w:line="240" w:lineRule="auto"/>
        <w:rPr>
          <w:rFonts w:asciiTheme="majorHAnsi" w:eastAsiaTheme="majorEastAsia" w:hAnsiTheme="majorHAnsi" w:cstheme="majorBidi"/>
          <w:b/>
          <w:bCs/>
          <w:color w:val="365F91" w:themeColor="accent1" w:themeShade="BF"/>
          <w:sz w:val="28"/>
          <w:szCs w:val="28"/>
        </w:rPr>
      </w:pPr>
    </w:p>
    <w:p w:rsidR="003B50E5" w:rsidRDefault="003B50E5" w:rsidP="006A796D">
      <w:pPr>
        <w:pStyle w:val="MMTopic1"/>
        <w:numPr>
          <w:ilvl w:val="0"/>
          <w:numId w:val="0"/>
        </w:numPr>
        <w:jc w:val="both"/>
        <w:rPr>
          <w:lang w:val="pt-BR"/>
        </w:rPr>
      </w:pPr>
    </w:p>
    <w:p w:rsidR="003B50E5" w:rsidRDefault="003B50E5" w:rsidP="006074F9">
      <w:pPr>
        <w:pStyle w:val="MMTopic3"/>
        <w:numPr>
          <w:ilvl w:val="2"/>
          <w:numId w:val="19"/>
        </w:numPr>
        <w:rPr>
          <w:lang w:val="pt-BR"/>
        </w:rPr>
        <w:sectPr w:rsidR="003B50E5" w:rsidSect="003B50E5">
          <w:headerReference w:type="first" r:id="rId133"/>
          <w:footerReference w:type="first" r:id="rId134"/>
          <w:pgSz w:w="11909" w:h="16834" w:code="9"/>
          <w:pgMar w:top="1520" w:right="1151" w:bottom="1134" w:left="1990" w:header="567" w:footer="221" w:gutter="0"/>
          <w:cols w:space="720"/>
          <w:titlePg/>
        </w:sectPr>
      </w:pPr>
    </w:p>
    <w:p w:rsidR="003B50E5" w:rsidRPr="003B50E5" w:rsidRDefault="003B50E5" w:rsidP="006074F9">
      <w:pPr>
        <w:pStyle w:val="MMTopic3"/>
        <w:numPr>
          <w:ilvl w:val="2"/>
          <w:numId w:val="19"/>
        </w:numPr>
        <w:rPr>
          <w:lang w:val="pt-BR"/>
        </w:rPr>
      </w:pPr>
      <w:bookmarkStart w:id="34" w:name="_Toc342586733"/>
      <w:r w:rsidRPr="003B50E5">
        <w:rPr>
          <w:lang w:val="pt-BR"/>
        </w:rPr>
        <w:lastRenderedPageBreak/>
        <w:t xml:space="preserve">Estruturas de Dados - </w:t>
      </w:r>
      <w:proofErr w:type="spellStart"/>
      <w:r w:rsidRPr="003B50E5">
        <w:rPr>
          <w:lang w:val="pt-BR"/>
        </w:rPr>
        <w:t>m_atualiza_</w:t>
      </w:r>
      <w:r w:rsidR="00DE4E1B">
        <w:rPr>
          <w:lang w:val="pt-BR"/>
        </w:rPr>
        <w:t>interface_pagamento</w:t>
      </w:r>
      <w:bookmarkEnd w:id="34"/>
      <w:proofErr w:type="spellEnd"/>
    </w:p>
    <w:p w:rsidR="003B50E5" w:rsidRDefault="003B50E5" w:rsidP="003B50E5">
      <w:pPr>
        <w:spacing w:before="100" w:beforeAutospacing="1" w:after="100" w:afterAutospacing="1"/>
        <w:ind w:left="360"/>
        <w:rPr>
          <w:rFonts w:ascii="Calibri" w:hAnsi="Calibri" w:cs="Calibri"/>
          <w:b/>
          <w:color w:val="000000"/>
          <w:sz w:val="24"/>
          <w:szCs w:val="24"/>
        </w:rPr>
      </w:pPr>
      <w:r w:rsidRPr="00FA296E">
        <w:rPr>
          <w:rFonts w:ascii="Calibri" w:hAnsi="Calibri" w:cs="Calibri"/>
          <w:b/>
          <w:color w:val="000000"/>
          <w:sz w:val="24"/>
          <w:szCs w:val="24"/>
        </w:rPr>
        <w:t>Desenho do mapa</w:t>
      </w:r>
    </w:p>
    <w:p w:rsidR="003B50E5" w:rsidRDefault="003B50E5" w:rsidP="003B50E5">
      <w:pPr>
        <w:spacing w:before="100" w:beforeAutospacing="1" w:after="100" w:afterAutospacing="1"/>
        <w:ind w:left="360"/>
        <w:rPr>
          <w:rFonts w:ascii="Calibri" w:hAnsi="Calibri" w:cs="Calibri"/>
          <w:b/>
          <w:color w:val="000000"/>
          <w:sz w:val="24"/>
          <w:szCs w:val="24"/>
        </w:rPr>
      </w:pPr>
    </w:p>
    <w:p w:rsidR="003B50E5" w:rsidRDefault="003B50E5" w:rsidP="003B50E5">
      <w:pPr>
        <w:spacing w:before="56" w:after="113"/>
        <w:ind w:firstLine="360"/>
        <w:rPr>
          <w:rFonts w:asciiTheme="minorHAnsi" w:hAnsiTheme="minorHAnsi"/>
          <w:b/>
          <w:sz w:val="24"/>
          <w:szCs w:val="24"/>
        </w:rPr>
      </w:pPr>
      <w:r>
        <w:object w:dxaOrig="15015" w:dyaOrig="1405">
          <v:shape id="_x0000_i1043" type="#_x0000_t75" style="width:708.75pt;height:66pt" o:ole="">
            <v:imagedata r:id="rId135" o:title=""/>
          </v:shape>
          <o:OLEObject Type="Embed" ProgID="Visio.Drawing.11" ShapeID="_x0000_i1043" DrawAspect="Content" ObjectID="_1417441505" r:id="rId136"/>
        </w:object>
      </w:r>
    </w:p>
    <w:p w:rsidR="003B50E5" w:rsidRDefault="003B50E5" w:rsidP="003B50E5">
      <w:pPr>
        <w:spacing w:before="56" w:after="113"/>
        <w:ind w:firstLine="360"/>
        <w:rPr>
          <w:rFonts w:asciiTheme="minorHAnsi" w:hAnsiTheme="minorHAnsi"/>
          <w:b/>
          <w:sz w:val="24"/>
          <w:szCs w:val="24"/>
        </w:rPr>
      </w:pPr>
    </w:p>
    <w:p w:rsidR="003B50E5" w:rsidRDefault="003B50E5" w:rsidP="003B50E5">
      <w:pPr>
        <w:spacing w:before="56" w:after="113"/>
        <w:ind w:firstLine="360"/>
        <w:rPr>
          <w:rFonts w:asciiTheme="minorHAnsi" w:hAnsiTheme="minorHAnsi"/>
          <w:b/>
          <w:sz w:val="24"/>
          <w:szCs w:val="24"/>
        </w:rPr>
      </w:pPr>
    </w:p>
    <w:p w:rsidR="003B50E5" w:rsidRDefault="003B50E5" w:rsidP="00A26F9D">
      <w:pPr>
        <w:spacing w:before="56" w:after="113"/>
        <w:rPr>
          <w:rFonts w:asciiTheme="minorHAnsi" w:hAnsiTheme="minorHAnsi"/>
          <w:b/>
          <w:sz w:val="24"/>
          <w:szCs w:val="24"/>
        </w:rPr>
        <w:sectPr w:rsidR="003B50E5" w:rsidSect="003B50E5">
          <w:headerReference w:type="first" r:id="rId137"/>
          <w:footerReference w:type="first" r:id="rId138"/>
          <w:pgSz w:w="16834" w:h="11909" w:orient="landscape" w:code="9"/>
          <w:pgMar w:top="1990" w:right="1520" w:bottom="1151" w:left="1134" w:header="567" w:footer="221" w:gutter="0"/>
          <w:cols w:space="720"/>
          <w:titlePg/>
        </w:sectPr>
      </w:pPr>
    </w:p>
    <w:p w:rsidR="003B50E5" w:rsidRPr="00FA296E" w:rsidRDefault="003B50E5" w:rsidP="003B50E5">
      <w:pPr>
        <w:spacing w:before="56" w:after="113"/>
        <w:ind w:firstLine="360"/>
        <w:rPr>
          <w:rFonts w:asciiTheme="minorHAnsi" w:hAnsiTheme="minorHAnsi"/>
          <w:b/>
          <w:sz w:val="24"/>
          <w:szCs w:val="24"/>
        </w:rPr>
      </w:pPr>
      <w:r w:rsidRPr="00FA296E">
        <w:rPr>
          <w:rFonts w:asciiTheme="minorHAnsi" w:hAnsiTheme="minorHAnsi"/>
          <w:b/>
          <w:sz w:val="24"/>
          <w:szCs w:val="24"/>
        </w:rPr>
        <w:lastRenderedPageBreak/>
        <w:t>Descriç</w:t>
      </w:r>
      <w:r>
        <w:rPr>
          <w:rFonts w:asciiTheme="minorHAnsi" w:hAnsiTheme="minorHAnsi"/>
          <w:b/>
          <w:sz w:val="24"/>
          <w:szCs w:val="24"/>
        </w:rPr>
        <w:t>ão do mapa</w:t>
      </w:r>
      <w:r w:rsidRPr="00FA296E">
        <w:rPr>
          <w:rFonts w:asciiTheme="minorHAnsi" w:hAnsiTheme="minorHAnsi"/>
          <w:b/>
          <w:sz w:val="24"/>
          <w:szCs w:val="24"/>
        </w:rPr>
        <w:t>:</w:t>
      </w:r>
    </w:p>
    <w:p w:rsidR="003B50E5" w:rsidRDefault="003B50E5" w:rsidP="003B50E5">
      <w:pPr>
        <w:spacing w:before="100" w:beforeAutospacing="1" w:after="100" w:afterAutospacing="1"/>
        <w:jc w:val="both"/>
        <w:rPr>
          <w:rFonts w:ascii="Calibri" w:hAnsi="Calibri" w:cs="Calibri"/>
          <w:color w:val="000000"/>
        </w:rPr>
      </w:pPr>
      <w:r>
        <w:rPr>
          <w:rFonts w:ascii="Calibri" w:hAnsi="Calibri" w:cs="Calibri"/>
          <w:color w:val="000000"/>
        </w:rPr>
        <w:t>E</w:t>
      </w:r>
      <w:r w:rsidRPr="00D56DD2">
        <w:rPr>
          <w:rFonts w:ascii="Calibri" w:hAnsi="Calibri" w:cs="Calibri"/>
          <w:color w:val="000000"/>
        </w:rPr>
        <w:t xml:space="preserve">ste mapa </w:t>
      </w:r>
      <w:r>
        <w:rPr>
          <w:rFonts w:ascii="Calibri" w:hAnsi="Calibri" w:cs="Calibri"/>
          <w:color w:val="000000"/>
        </w:rPr>
        <w:t>será o</w:t>
      </w:r>
      <w:r w:rsidRPr="00D56DD2">
        <w:rPr>
          <w:rFonts w:ascii="Calibri" w:hAnsi="Calibri" w:cs="Calibri"/>
          <w:color w:val="000000"/>
        </w:rPr>
        <w:t xml:space="preserve"> responsável por </w:t>
      </w:r>
      <w:r>
        <w:rPr>
          <w:rFonts w:ascii="Calibri" w:hAnsi="Calibri" w:cs="Calibri"/>
          <w:color w:val="000000"/>
        </w:rPr>
        <w:t xml:space="preserve">ler dos registros da </w:t>
      </w:r>
      <w:r w:rsidRPr="00D56DD2">
        <w:rPr>
          <w:rFonts w:ascii="Calibri" w:hAnsi="Calibri" w:cs="Calibri"/>
          <w:color w:val="000000"/>
        </w:rPr>
        <w:t>tabela REMUNERACAO_DOCENTE</w:t>
      </w:r>
      <w:r>
        <w:rPr>
          <w:rFonts w:ascii="Calibri" w:hAnsi="Calibri" w:cs="Calibri"/>
          <w:color w:val="000000"/>
        </w:rPr>
        <w:t xml:space="preserve"> de acordo com o indicador IND_APTO_PAGAMENTO. Sempre que este campo estivar marcado com o valor 2 (Apto) significa que o registro passou por todos os filtros pertinentes ao processo SIA e encontra-se apto a receber o pagamento, para o mês de competência, indicado pelo RH. Este processo de fechamento é realizado para todos os assuntos listados neste documento.</w:t>
      </w:r>
    </w:p>
    <w:p w:rsidR="003B50E5" w:rsidRDefault="003B50E5" w:rsidP="003B50E5">
      <w:pPr>
        <w:spacing w:before="100" w:beforeAutospacing="1" w:after="100" w:afterAutospacing="1"/>
        <w:jc w:val="both"/>
        <w:rPr>
          <w:rFonts w:ascii="Calibri" w:hAnsi="Calibri" w:cs="Calibri"/>
          <w:color w:val="000000"/>
        </w:rPr>
      </w:pPr>
      <w:r>
        <w:rPr>
          <w:rFonts w:ascii="Calibri" w:hAnsi="Calibri" w:cs="Calibri"/>
          <w:color w:val="000000"/>
        </w:rPr>
        <w:t xml:space="preserve">O processo de fechamento consiste em buscar todos os registros que </w:t>
      </w:r>
      <w:r w:rsidR="00EB74F1">
        <w:rPr>
          <w:rFonts w:ascii="Calibri" w:hAnsi="Calibri" w:cs="Calibri"/>
          <w:color w:val="000000"/>
        </w:rPr>
        <w:t>se encontram</w:t>
      </w:r>
      <w:r>
        <w:rPr>
          <w:rFonts w:ascii="Calibri" w:hAnsi="Calibri" w:cs="Calibri"/>
          <w:color w:val="000000"/>
        </w:rPr>
        <w:t xml:space="preserve"> aptos ao pagamento da tabela </w:t>
      </w:r>
      <w:r w:rsidRPr="00D56DD2">
        <w:rPr>
          <w:rFonts w:ascii="Calibri" w:hAnsi="Calibri" w:cs="Calibri"/>
          <w:color w:val="000000"/>
        </w:rPr>
        <w:t>REMUNERACAO_DOCENTE</w:t>
      </w:r>
      <w:r>
        <w:rPr>
          <w:rFonts w:ascii="Calibri" w:hAnsi="Calibri" w:cs="Calibri"/>
          <w:color w:val="000000"/>
        </w:rPr>
        <w:t xml:space="preserve">. O </w:t>
      </w:r>
      <w:proofErr w:type="spellStart"/>
      <w:r>
        <w:rPr>
          <w:rFonts w:ascii="Calibri" w:hAnsi="Calibri" w:cs="Calibri"/>
          <w:color w:val="000000"/>
        </w:rPr>
        <w:t>lookup</w:t>
      </w:r>
      <w:proofErr w:type="spellEnd"/>
      <w:r>
        <w:rPr>
          <w:rFonts w:ascii="Calibri" w:hAnsi="Calibri" w:cs="Calibri"/>
          <w:color w:val="000000"/>
        </w:rPr>
        <w:t xml:space="preserve"> LKP_ULTIMO_CICLO é responsável por buscar o último ciclo, fechado, para cada processo, para que seja inserido juntamente com os dados de fechamento. A expression EXP_VALIDA é responsável por validar o retorno da </w:t>
      </w:r>
      <w:proofErr w:type="spellStart"/>
      <w:r>
        <w:rPr>
          <w:rFonts w:ascii="Calibri" w:hAnsi="Calibri" w:cs="Calibri"/>
          <w:color w:val="000000"/>
        </w:rPr>
        <w:t>lookup</w:t>
      </w:r>
      <w:proofErr w:type="spellEnd"/>
      <w:r>
        <w:rPr>
          <w:rFonts w:ascii="Calibri" w:hAnsi="Calibri" w:cs="Calibri"/>
          <w:color w:val="000000"/>
        </w:rPr>
        <w:t xml:space="preserve"> e tratar alguns campos do processo de fechamento.  Após realizar este processo os dados são inseridos na tabela INTERFACE_PAGAMENTO, do sistema SIA. </w:t>
      </w:r>
    </w:p>
    <w:p w:rsidR="003B50E5" w:rsidRPr="003F639E" w:rsidRDefault="003B50E5" w:rsidP="006A796D">
      <w:pPr>
        <w:pStyle w:val="MMTopic1"/>
        <w:numPr>
          <w:ilvl w:val="0"/>
          <w:numId w:val="0"/>
        </w:numPr>
        <w:jc w:val="both"/>
        <w:rPr>
          <w:lang w:val="pt-BR"/>
        </w:rPr>
        <w:sectPr w:rsidR="003B50E5" w:rsidRPr="003F639E" w:rsidSect="003B50E5">
          <w:headerReference w:type="first" r:id="rId139"/>
          <w:footerReference w:type="first" r:id="rId140"/>
          <w:pgSz w:w="11909" w:h="16834" w:code="9"/>
          <w:pgMar w:top="1520" w:right="1151" w:bottom="1134" w:left="1990" w:header="567" w:footer="221" w:gutter="0"/>
          <w:cols w:space="720"/>
          <w:titlePg/>
        </w:sectPr>
      </w:pPr>
    </w:p>
    <w:p w:rsidR="009A6AB4" w:rsidRPr="003F639E" w:rsidRDefault="009A6AB4" w:rsidP="009A6AB4">
      <w:pPr>
        <w:pStyle w:val="MMTopic1"/>
        <w:rPr>
          <w:lang w:val="pt-BR"/>
        </w:rPr>
      </w:pPr>
      <w:bookmarkStart w:id="35" w:name="_Toc342586734"/>
      <w:r w:rsidRPr="003F639E">
        <w:rPr>
          <w:lang w:val="pt-BR"/>
        </w:rPr>
        <w:lastRenderedPageBreak/>
        <w:t>Estratégias e Controles</w:t>
      </w:r>
      <w:bookmarkEnd w:id="35"/>
    </w:p>
    <w:p w:rsidR="009A6AB4" w:rsidRPr="003F639E" w:rsidRDefault="009A6AB4" w:rsidP="009A6AB4">
      <w:pPr>
        <w:pStyle w:val="MMTopic2"/>
        <w:rPr>
          <w:lang w:val="pt-BR"/>
        </w:rPr>
      </w:pPr>
      <w:bookmarkStart w:id="36" w:name="_Toc342586735"/>
      <w:r w:rsidRPr="003F639E">
        <w:rPr>
          <w:lang w:val="pt-BR"/>
        </w:rPr>
        <w:t>Controle e Tratamento de Exceções</w:t>
      </w:r>
      <w:bookmarkEnd w:id="36"/>
    </w:p>
    <w:p w:rsidR="009A6AB4" w:rsidRPr="003F639E" w:rsidRDefault="009A6AB4" w:rsidP="009A6AB4">
      <w:pPr>
        <w:spacing w:before="100" w:beforeAutospacing="1" w:after="100" w:afterAutospacing="1"/>
        <w:ind w:left="180"/>
        <w:jc w:val="both"/>
      </w:pPr>
      <w:r w:rsidRPr="003F639E">
        <w:rPr>
          <w:rFonts w:ascii="Calibri" w:hAnsi="Calibri" w:cs="Calibri"/>
          <w:color w:val="000000"/>
        </w:rPr>
        <w:t>Descrição das estratégias de controle dos processos e de tratamento de exceções.</w:t>
      </w:r>
    </w:p>
    <w:tbl>
      <w:tblPr>
        <w:tblW w:w="5000" w:type="pct"/>
        <w:tblCellMar>
          <w:left w:w="30" w:type="dxa"/>
          <w:right w:w="30" w:type="dxa"/>
        </w:tblCellMar>
        <w:tblLook w:val="0000" w:firstRow="0" w:lastRow="0" w:firstColumn="0" w:lastColumn="0" w:noHBand="0" w:noVBand="0"/>
      </w:tblPr>
      <w:tblGrid>
        <w:gridCol w:w="1609"/>
        <w:gridCol w:w="1136"/>
        <w:gridCol w:w="3694"/>
        <w:gridCol w:w="4107"/>
        <w:gridCol w:w="3694"/>
      </w:tblGrid>
      <w:tr w:rsidR="00556E51" w:rsidRPr="003F639E" w:rsidTr="00441CB5">
        <w:trPr>
          <w:trHeight w:val="330"/>
        </w:trPr>
        <w:tc>
          <w:tcPr>
            <w:tcW w:w="565"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pPr>
            <w:r w:rsidRPr="003F639E">
              <w:rPr>
                <w:rFonts w:ascii="Calibri" w:hAnsi="Calibri" w:cs="Calibri"/>
                <w:b/>
                <w:bCs/>
                <w:color w:val="FFFFFF"/>
              </w:rPr>
              <w:t>Exceção ou Erro</w:t>
            </w:r>
          </w:p>
        </w:tc>
        <w:tc>
          <w:tcPr>
            <w:tcW w:w="399"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pPr>
            <w:r w:rsidRPr="003F639E">
              <w:rPr>
                <w:rFonts w:ascii="Calibri" w:hAnsi="Calibri" w:cs="Calibri"/>
                <w:b/>
                <w:bCs/>
                <w:color w:val="FFFFFF"/>
              </w:rPr>
              <w:t>Tipo</w:t>
            </w:r>
          </w:p>
        </w:tc>
        <w:tc>
          <w:tcPr>
            <w:tcW w:w="1297"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pPr>
            <w:r w:rsidRPr="003F639E">
              <w:rPr>
                <w:rFonts w:ascii="Calibri" w:hAnsi="Calibri" w:cs="Calibri"/>
                <w:b/>
                <w:bCs/>
                <w:color w:val="FFFFFF"/>
              </w:rPr>
              <w:t>Localização do Log</w:t>
            </w:r>
          </w:p>
        </w:tc>
        <w:tc>
          <w:tcPr>
            <w:tcW w:w="1442"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pPr>
            <w:r w:rsidRPr="003F639E">
              <w:rPr>
                <w:rFonts w:ascii="Calibri" w:hAnsi="Calibri" w:cs="Calibri"/>
                <w:b/>
                <w:bCs/>
                <w:color w:val="FFFFFF"/>
              </w:rPr>
              <w:t>Ação</w:t>
            </w:r>
          </w:p>
        </w:tc>
        <w:tc>
          <w:tcPr>
            <w:tcW w:w="1298"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pPr>
            <w:r w:rsidRPr="003F639E">
              <w:rPr>
                <w:rFonts w:ascii="Calibri" w:hAnsi="Calibri" w:cs="Calibri"/>
                <w:b/>
                <w:bCs/>
                <w:color w:val="FFFFFF"/>
              </w:rPr>
              <w:t xml:space="preserve">Identificação </w:t>
            </w:r>
          </w:p>
        </w:tc>
      </w:tr>
      <w:tr w:rsidR="00556E51" w:rsidRPr="006A796D" w:rsidTr="00441CB5">
        <w:trPr>
          <w:trHeight w:val="735"/>
        </w:trPr>
        <w:tc>
          <w:tcPr>
            <w:tcW w:w="565" w:type="pct"/>
            <w:tcBorders>
              <w:top w:val="single" w:sz="6" w:space="0" w:color="0066CC"/>
              <w:left w:val="single" w:sz="6" w:space="0" w:color="0066CC"/>
              <w:bottom w:val="single" w:sz="6" w:space="0" w:color="0066CC"/>
              <w:right w:val="nil"/>
            </w:tcBorders>
            <w:shd w:val="clear" w:color="auto" w:fill="CCCCFF"/>
          </w:tcPr>
          <w:p w:rsidR="009A6AB4" w:rsidRPr="003F639E" w:rsidRDefault="00B87953" w:rsidP="00B87953">
            <w:pPr>
              <w:spacing w:before="56" w:after="113"/>
              <w:ind w:left="180"/>
            </w:pPr>
            <w:r>
              <w:rPr>
                <w:rFonts w:ascii="Arial" w:hAnsi="Arial" w:cs="Arial"/>
                <w:bCs/>
                <w:sz w:val="18"/>
              </w:rPr>
              <w:t>Erro ao ler um registro</w:t>
            </w:r>
          </w:p>
        </w:tc>
        <w:tc>
          <w:tcPr>
            <w:tcW w:w="399"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pPr>
            <w:r w:rsidRPr="003F639E">
              <w:rPr>
                <w:rFonts w:ascii="Calibri" w:hAnsi="Calibri" w:cs="Calibri"/>
                <w:color w:val="000000"/>
              </w:rPr>
              <w:t xml:space="preserve"> Técnica</w:t>
            </w:r>
          </w:p>
        </w:tc>
        <w:tc>
          <w:tcPr>
            <w:tcW w:w="1297" w:type="pct"/>
            <w:tcBorders>
              <w:top w:val="single" w:sz="6" w:space="0" w:color="0066CC"/>
              <w:left w:val="nil"/>
              <w:bottom w:val="single" w:sz="6" w:space="0" w:color="0066CC"/>
              <w:right w:val="nil"/>
            </w:tcBorders>
            <w:shd w:val="clear" w:color="auto" w:fill="CCCCFF"/>
          </w:tcPr>
          <w:p w:rsidR="009A6AB4" w:rsidRPr="003F639E" w:rsidRDefault="00B87953" w:rsidP="00B87953">
            <w:pPr>
              <w:spacing w:before="56" w:after="113"/>
              <w:ind w:left="180"/>
            </w:pPr>
            <w:r>
              <w:rPr>
                <w:rFonts w:ascii="Calibri" w:hAnsi="Calibri"/>
                <w:color w:val="000000"/>
              </w:rPr>
              <w:t>O Log de execução dos processos será disponibilizado na Tabela de controle de carga e Tabela de controle do processo.</w:t>
            </w:r>
          </w:p>
        </w:tc>
        <w:tc>
          <w:tcPr>
            <w:tcW w:w="1442" w:type="pct"/>
            <w:tcBorders>
              <w:top w:val="single" w:sz="6" w:space="0" w:color="0066CC"/>
              <w:left w:val="nil"/>
              <w:bottom w:val="single" w:sz="6" w:space="0" w:color="0066CC"/>
              <w:right w:val="nil"/>
            </w:tcBorders>
            <w:shd w:val="clear" w:color="auto" w:fill="CCCCFF"/>
          </w:tcPr>
          <w:p w:rsidR="009A6AB4" w:rsidRPr="003F639E" w:rsidRDefault="00B87953" w:rsidP="00FA6E71">
            <w:pPr>
              <w:spacing w:before="56" w:after="113"/>
              <w:ind w:left="180"/>
            </w:pPr>
            <w:r>
              <w:rPr>
                <w:rFonts w:ascii="Calibri" w:hAnsi="Calibri"/>
                <w:color w:val="000000"/>
              </w:rPr>
              <w:t>Registro do erro no arquivo de log da interface.</w:t>
            </w:r>
          </w:p>
        </w:tc>
        <w:tc>
          <w:tcPr>
            <w:tcW w:w="1298" w:type="pct"/>
            <w:tcBorders>
              <w:top w:val="single" w:sz="6" w:space="0" w:color="0066CC"/>
              <w:left w:val="nil"/>
              <w:bottom w:val="single" w:sz="6" w:space="0" w:color="0066CC"/>
              <w:right w:val="single" w:sz="6" w:space="0" w:color="0066CC"/>
            </w:tcBorders>
            <w:shd w:val="clear" w:color="auto" w:fill="CCCCFF"/>
          </w:tcPr>
          <w:p w:rsidR="009A6AB4" w:rsidRPr="003F639E" w:rsidRDefault="00B87953" w:rsidP="00FA6E71">
            <w:pPr>
              <w:spacing w:before="56" w:after="113"/>
              <w:ind w:left="180"/>
            </w:pPr>
            <w:r>
              <w:rPr>
                <w:rFonts w:ascii="Calibri" w:hAnsi="Calibri"/>
                <w:color w:val="000000"/>
              </w:rPr>
              <w:t>Erro gravado no log.</w:t>
            </w:r>
          </w:p>
        </w:tc>
      </w:tr>
      <w:tr w:rsidR="00556E51" w:rsidRPr="006A796D" w:rsidTr="00441CB5">
        <w:trPr>
          <w:trHeight w:val="300"/>
        </w:trPr>
        <w:tc>
          <w:tcPr>
            <w:tcW w:w="565" w:type="pct"/>
            <w:tcBorders>
              <w:top w:val="single" w:sz="6" w:space="0" w:color="0066CC"/>
              <w:left w:val="single" w:sz="6" w:space="0" w:color="0066CC"/>
              <w:bottom w:val="single" w:sz="6" w:space="0" w:color="0066CC"/>
              <w:right w:val="nil"/>
            </w:tcBorders>
          </w:tcPr>
          <w:p w:rsidR="009A6AB4" w:rsidRPr="003F639E" w:rsidRDefault="00B87953" w:rsidP="00B87953">
            <w:pPr>
              <w:spacing w:before="56" w:after="113"/>
              <w:ind w:left="180"/>
            </w:pPr>
            <w:r>
              <w:rPr>
                <w:rFonts w:ascii="Arial" w:hAnsi="Arial" w:cs="Arial"/>
                <w:bCs/>
                <w:sz w:val="18"/>
              </w:rPr>
              <w:t>Interrupção do processo</w:t>
            </w:r>
          </w:p>
        </w:tc>
        <w:tc>
          <w:tcPr>
            <w:tcW w:w="399" w:type="pct"/>
            <w:tcBorders>
              <w:top w:val="single" w:sz="6" w:space="0" w:color="0066CC"/>
              <w:left w:val="nil"/>
              <w:bottom w:val="single" w:sz="6" w:space="0" w:color="0066CC"/>
              <w:right w:val="nil"/>
            </w:tcBorders>
          </w:tcPr>
          <w:p w:rsidR="009A6AB4" w:rsidRPr="003F639E" w:rsidRDefault="00B87953" w:rsidP="00B87953">
            <w:pPr>
              <w:spacing w:before="56" w:after="113"/>
              <w:ind w:left="180"/>
            </w:pPr>
            <w:r>
              <w:t>Técnica</w:t>
            </w:r>
          </w:p>
        </w:tc>
        <w:tc>
          <w:tcPr>
            <w:tcW w:w="1297" w:type="pct"/>
            <w:tcBorders>
              <w:top w:val="single" w:sz="6" w:space="0" w:color="0066CC"/>
              <w:left w:val="nil"/>
              <w:bottom w:val="single" w:sz="6" w:space="0" w:color="0066CC"/>
              <w:right w:val="nil"/>
            </w:tcBorders>
          </w:tcPr>
          <w:p w:rsidR="009A6AB4" w:rsidRPr="003F639E" w:rsidRDefault="00B87953" w:rsidP="00B87953">
            <w:pPr>
              <w:spacing w:before="56" w:after="113"/>
              <w:ind w:left="180"/>
            </w:pPr>
            <w:r>
              <w:rPr>
                <w:rFonts w:ascii="Calibri" w:hAnsi="Calibri"/>
                <w:color w:val="000000"/>
              </w:rPr>
              <w:t>O Log de execução dos processos será disponibilizado na Tabela de controle do processo e Tabela de controle de carga.</w:t>
            </w:r>
          </w:p>
        </w:tc>
        <w:tc>
          <w:tcPr>
            <w:tcW w:w="1442" w:type="pct"/>
            <w:tcBorders>
              <w:top w:val="single" w:sz="6" w:space="0" w:color="0066CC"/>
              <w:left w:val="nil"/>
              <w:bottom w:val="single" w:sz="6" w:space="0" w:color="0066CC"/>
              <w:right w:val="nil"/>
            </w:tcBorders>
          </w:tcPr>
          <w:p w:rsidR="009A6AB4" w:rsidRPr="003F639E" w:rsidRDefault="00B87953" w:rsidP="00B87953">
            <w:pPr>
              <w:spacing w:before="56" w:after="113"/>
              <w:ind w:left="180"/>
            </w:pPr>
            <w:r>
              <w:rPr>
                <w:rFonts w:ascii="Calibri" w:hAnsi="Calibri"/>
                <w:color w:val="000000"/>
              </w:rPr>
              <w:t>Interrupção do Processo</w:t>
            </w:r>
          </w:p>
        </w:tc>
        <w:tc>
          <w:tcPr>
            <w:tcW w:w="1298" w:type="pct"/>
            <w:tcBorders>
              <w:top w:val="single" w:sz="6" w:space="0" w:color="0066CC"/>
              <w:left w:val="nil"/>
              <w:bottom w:val="single" w:sz="6" w:space="0" w:color="0066CC"/>
              <w:right w:val="single" w:sz="6" w:space="0" w:color="0066CC"/>
            </w:tcBorders>
          </w:tcPr>
          <w:p w:rsidR="009A6AB4" w:rsidRPr="003F639E" w:rsidRDefault="00B87953" w:rsidP="00B87953">
            <w:pPr>
              <w:spacing w:before="56" w:after="113"/>
              <w:ind w:left="180"/>
            </w:pPr>
            <w:r>
              <w:rPr>
                <w:rFonts w:ascii="Calibri" w:hAnsi="Calibri"/>
                <w:color w:val="000000"/>
              </w:rPr>
              <w:t>Interrupção de Carga</w:t>
            </w:r>
          </w:p>
        </w:tc>
      </w:tr>
    </w:tbl>
    <w:p w:rsidR="009A6AB4" w:rsidRDefault="009A6AB4" w:rsidP="009A6AB4">
      <w:pPr>
        <w:spacing w:before="56" w:after="113"/>
      </w:pPr>
    </w:p>
    <w:p w:rsidR="00B87953" w:rsidRPr="003F639E" w:rsidRDefault="00B87953" w:rsidP="009A6AB4">
      <w:pPr>
        <w:spacing w:before="56" w:after="113"/>
      </w:pPr>
    </w:p>
    <w:p w:rsidR="009A6AB4" w:rsidRPr="003F639E" w:rsidRDefault="009A6AB4" w:rsidP="009A6AB4">
      <w:pPr>
        <w:pStyle w:val="MMTopic2"/>
        <w:rPr>
          <w:lang w:val="pt-BR"/>
        </w:rPr>
      </w:pPr>
      <w:bookmarkStart w:id="37" w:name="_Toc342586736"/>
      <w:r w:rsidRPr="003F639E">
        <w:rPr>
          <w:lang w:val="pt-BR"/>
        </w:rPr>
        <w:t>Expurgo de Dados</w:t>
      </w:r>
      <w:bookmarkEnd w:id="37"/>
    </w:p>
    <w:tbl>
      <w:tblPr>
        <w:tblStyle w:val="SombreamentoMdio1-nfase11"/>
        <w:tblW w:w="5112" w:type="pct"/>
        <w:tblLook w:val="0420" w:firstRow="1" w:lastRow="0" w:firstColumn="0" w:lastColumn="0" w:noHBand="0" w:noVBand="1"/>
      </w:tblPr>
      <w:tblGrid>
        <w:gridCol w:w="3367"/>
        <w:gridCol w:w="3262"/>
        <w:gridCol w:w="3721"/>
        <w:gridCol w:w="4368"/>
      </w:tblGrid>
      <w:tr w:rsidR="00B87953" w:rsidTr="00B87953">
        <w:trPr>
          <w:cnfStyle w:val="100000000000" w:firstRow="1" w:lastRow="0" w:firstColumn="0" w:lastColumn="0" w:oddVBand="0" w:evenVBand="0" w:oddHBand="0" w:evenHBand="0" w:firstRowFirstColumn="0" w:firstRowLastColumn="0" w:lastRowFirstColumn="0" w:lastRowLastColumn="0"/>
          <w:trHeight w:val="330"/>
          <w:tblHeader/>
        </w:trPr>
        <w:tc>
          <w:tcPr>
            <w:tcW w:w="1144" w:type="pct"/>
            <w:hideMark/>
          </w:tcPr>
          <w:p w:rsidR="00B87953" w:rsidRDefault="00B87953">
            <w:pPr>
              <w:spacing w:before="56" w:after="113"/>
              <w:ind w:left="180"/>
            </w:pPr>
            <w:r>
              <w:rPr>
                <w:rFonts w:ascii="Calibri" w:hAnsi="Calibri"/>
                <w:bCs w:val="0"/>
                <w:color w:val="FFFFFF"/>
              </w:rPr>
              <w:t>Regra</w:t>
            </w:r>
          </w:p>
        </w:tc>
        <w:tc>
          <w:tcPr>
            <w:tcW w:w="1108" w:type="pct"/>
            <w:hideMark/>
          </w:tcPr>
          <w:p w:rsidR="00B87953" w:rsidRDefault="00B87953">
            <w:pPr>
              <w:spacing w:before="56" w:after="113"/>
              <w:ind w:left="180"/>
            </w:pPr>
            <w:r>
              <w:rPr>
                <w:rFonts w:ascii="Calibri" w:hAnsi="Calibri"/>
                <w:bCs w:val="0"/>
                <w:color w:val="FFFFFF"/>
              </w:rPr>
              <w:t>Condição</w:t>
            </w:r>
          </w:p>
        </w:tc>
        <w:tc>
          <w:tcPr>
            <w:tcW w:w="1264" w:type="pct"/>
            <w:hideMark/>
          </w:tcPr>
          <w:p w:rsidR="00B87953" w:rsidRDefault="00B87953">
            <w:pPr>
              <w:spacing w:before="56" w:after="113"/>
              <w:ind w:left="180"/>
            </w:pPr>
            <w:r>
              <w:rPr>
                <w:rFonts w:ascii="Calibri" w:hAnsi="Calibri"/>
                <w:bCs w:val="0"/>
                <w:color w:val="FFFFFF"/>
              </w:rPr>
              <w:t>Periodicidade</w:t>
            </w:r>
          </w:p>
        </w:tc>
        <w:tc>
          <w:tcPr>
            <w:tcW w:w="1484" w:type="pct"/>
            <w:hideMark/>
          </w:tcPr>
          <w:p w:rsidR="00B87953" w:rsidRDefault="00B87953">
            <w:pPr>
              <w:spacing w:before="56" w:after="113"/>
              <w:ind w:left="180"/>
            </w:pPr>
            <w:r>
              <w:rPr>
                <w:rFonts w:ascii="Calibri" w:hAnsi="Calibri"/>
                <w:bCs w:val="0"/>
                <w:color w:val="FFFFFF"/>
              </w:rPr>
              <w:t>Período de Retenção</w:t>
            </w:r>
          </w:p>
        </w:tc>
      </w:tr>
      <w:tr w:rsidR="00B87953" w:rsidTr="00B87953">
        <w:trPr>
          <w:cnfStyle w:val="000000100000" w:firstRow="0" w:lastRow="0" w:firstColumn="0" w:lastColumn="0" w:oddVBand="0" w:evenVBand="0" w:oddHBand="1" w:evenHBand="0" w:firstRowFirstColumn="0" w:firstRowLastColumn="0" w:lastRowFirstColumn="0" w:lastRowLastColumn="0"/>
          <w:trHeight w:val="427"/>
        </w:trPr>
        <w:tc>
          <w:tcPr>
            <w:tcW w:w="1144" w:type="pct"/>
            <w:tcBorders>
              <w:top w:val="single" w:sz="8" w:space="0" w:color="7BA0CD" w:themeColor="accent1" w:themeTint="BF"/>
              <w:left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ODS Transacional</w:t>
            </w:r>
          </w:p>
        </w:tc>
        <w:tc>
          <w:tcPr>
            <w:tcW w:w="1108" w:type="pct"/>
            <w:tcBorders>
              <w:top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Por período.</w:t>
            </w:r>
          </w:p>
        </w:tc>
        <w:tc>
          <w:tcPr>
            <w:tcW w:w="1264" w:type="pct"/>
            <w:tcBorders>
              <w:top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Diário/FIFO</w:t>
            </w:r>
          </w:p>
        </w:tc>
        <w:tc>
          <w:tcPr>
            <w:tcW w:w="1484" w:type="pct"/>
            <w:tcBorders>
              <w:top w:val="single" w:sz="8" w:space="0" w:color="7BA0CD" w:themeColor="accent1" w:themeTint="BF"/>
              <w:bottom w:val="single" w:sz="8" w:space="0" w:color="7BA0CD" w:themeColor="accent1" w:themeTint="BF"/>
              <w:right w:val="single" w:sz="8" w:space="0" w:color="7BA0CD" w:themeColor="accent1" w:themeTint="BF"/>
            </w:tcBorders>
            <w:hideMark/>
          </w:tcPr>
          <w:p w:rsidR="00B87953" w:rsidRPr="00B87953" w:rsidRDefault="00B87953">
            <w:pPr>
              <w:tabs>
                <w:tab w:val="left" w:pos="1215"/>
              </w:tabs>
              <w:spacing w:before="56" w:after="113"/>
              <w:ind w:left="180"/>
              <w:jc w:val="both"/>
              <w:rPr>
                <w:rFonts w:ascii="Calibri" w:hAnsi="Calibri" w:cs="Calibri"/>
                <w:color w:val="000000"/>
              </w:rPr>
            </w:pPr>
            <w:r w:rsidRPr="00B87953">
              <w:rPr>
                <w:rFonts w:ascii="Calibri" w:hAnsi="Calibri" w:cs="Calibri"/>
                <w:color w:val="000000"/>
              </w:rPr>
              <w:t>5 Anos</w:t>
            </w:r>
          </w:p>
        </w:tc>
      </w:tr>
      <w:tr w:rsidR="00B87953" w:rsidTr="00B87953">
        <w:trPr>
          <w:cnfStyle w:val="000000010000" w:firstRow="0" w:lastRow="0" w:firstColumn="0" w:lastColumn="0" w:oddVBand="0" w:evenVBand="0" w:oddHBand="0" w:evenHBand="1" w:firstRowFirstColumn="0" w:firstRowLastColumn="0" w:lastRowFirstColumn="0" w:lastRowLastColumn="0"/>
          <w:trHeight w:val="427"/>
        </w:trPr>
        <w:tc>
          <w:tcPr>
            <w:tcW w:w="1144" w:type="pct"/>
            <w:tcBorders>
              <w:top w:val="single" w:sz="8" w:space="0" w:color="7BA0CD" w:themeColor="accent1" w:themeTint="BF"/>
              <w:left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ODS Consolidada</w:t>
            </w:r>
          </w:p>
        </w:tc>
        <w:tc>
          <w:tcPr>
            <w:tcW w:w="1108" w:type="pct"/>
            <w:tcBorders>
              <w:top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Registros de fechamento por período.</w:t>
            </w:r>
          </w:p>
        </w:tc>
        <w:tc>
          <w:tcPr>
            <w:tcW w:w="1264" w:type="pct"/>
            <w:tcBorders>
              <w:top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Diário/FIFO</w:t>
            </w:r>
          </w:p>
        </w:tc>
        <w:tc>
          <w:tcPr>
            <w:tcW w:w="1484" w:type="pct"/>
            <w:tcBorders>
              <w:top w:val="single" w:sz="8" w:space="0" w:color="7BA0CD" w:themeColor="accent1" w:themeTint="BF"/>
              <w:bottom w:val="single" w:sz="8" w:space="0" w:color="7BA0CD" w:themeColor="accent1" w:themeTint="BF"/>
              <w:right w:val="single" w:sz="8" w:space="0" w:color="7BA0CD" w:themeColor="accent1" w:themeTint="BF"/>
            </w:tcBorders>
            <w:hideMark/>
          </w:tcPr>
          <w:p w:rsidR="00B87953" w:rsidRPr="00B87953" w:rsidRDefault="00B87953">
            <w:pPr>
              <w:tabs>
                <w:tab w:val="left" w:pos="1215"/>
              </w:tabs>
              <w:spacing w:before="56" w:after="113"/>
              <w:ind w:left="180"/>
              <w:jc w:val="both"/>
              <w:rPr>
                <w:rFonts w:ascii="Calibri" w:hAnsi="Calibri" w:cs="Calibri"/>
                <w:color w:val="000000"/>
              </w:rPr>
            </w:pPr>
            <w:r w:rsidRPr="00B87953">
              <w:rPr>
                <w:rFonts w:ascii="Calibri" w:hAnsi="Calibri" w:cs="Calibri"/>
                <w:color w:val="000000"/>
              </w:rPr>
              <w:t>5 Anos</w:t>
            </w:r>
          </w:p>
        </w:tc>
      </w:tr>
      <w:tr w:rsidR="00B87953" w:rsidTr="00B87953">
        <w:trPr>
          <w:cnfStyle w:val="000000100000" w:firstRow="0" w:lastRow="0" w:firstColumn="0" w:lastColumn="0" w:oddVBand="0" w:evenVBand="0" w:oddHBand="1" w:evenHBand="0" w:firstRowFirstColumn="0" w:firstRowLastColumn="0" w:lastRowFirstColumn="0" w:lastRowLastColumn="0"/>
          <w:trHeight w:val="427"/>
        </w:trPr>
        <w:tc>
          <w:tcPr>
            <w:tcW w:w="1144" w:type="pct"/>
            <w:tcBorders>
              <w:top w:val="single" w:sz="8" w:space="0" w:color="7BA0CD" w:themeColor="accent1" w:themeTint="BF"/>
              <w:left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ODS Consolidada</w:t>
            </w:r>
          </w:p>
        </w:tc>
        <w:tc>
          <w:tcPr>
            <w:tcW w:w="1108" w:type="pct"/>
            <w:tcBorders>
              <w:top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Registros diários (não fechamento) por período.</w:t>
            </w:r>
          </w:p>
        </w:tc>
        <w:tc>
          <w:tcPr>
            <w:tcW w:w="1264" w:type="pct"/>
            <w:tcBorders>
              <w:top w:val="single" w:sz="8" w:space="0" w:color="7BA0CD" w:themeColor="accent1" w:themeTint="BF"/>
              <w:bottom w:val="single" w:sz="8" w:space="0" w:color="7BA0CD" w:themeColor="accent1" w:themeTint="BF"/>
            </w:tcBorders>
            <w:hideMark/>
          </w:tcPr>
          <w:p w:rsidR="00B87953" w:rsidRPr="00B87953" w:rsidRDefault="00B87953">
            <w:pPr>
              <w:spacing w:before="56" w:after="113"/>
              <w:ind w:left="180"/>
              <w:rPr>
                <w:rFonts w:ascii="Calibri" w:hAnsi="Calibri" w:cs="Calibri"/>
                <w:color w:val="000000"/>
              </w:rPr>
            </w:pPr>
            <w:r w:rsidRPr="00B87953">
              <w:rPr>
                <w:rFonts w:ascii="Calibri" w:hAnsi="Calibri" w:cs="Calibri"/>
                <w:color w:val="000000"/>
              </w:rPr>
              <w:t>Diário/FIFO</w:t>
            </w:r>
          </w:p>
        </w:tc>
        <w:tc>
          <w:tcPr>
            <w:tcW w:w="1484" w:type="pct"/>
            <w:tcBorders>
              <w:top w:val="single" w:sz="8" w:space="0" w:color="7BA0CD" w:themeColor="accent1" w:themeTint="BF"/>
              <w:bottom w:val="single" w:sz="8" w:space="0" w:color="7BA0CD" w:themeColor="accent1" w:themeTint="BF"/>
              <w:right w:val="single" w:sz="8" w:space="0" w:color="7BA0CD" w:themeColor="accent1" w:themeTint="BF"/>
            </w:tcBorders>
            <w:hideMark/>
          </w:tcPr>
          <w:p w:rsidR="00B87953" w:rsidRPr="00B87953" w:rsidRDefault="00B87953">
            <w:pPr>
              <w:tabs>
                <w:tab w:val="left" w:pos="1215"/>
              </w:tabs>
              <w:spacing w:before="56" w:after="113"/>
              <w:ind w:left="180"/>
              <w:jc w:val="both"/>
              <w:rPr>
                <w:rFonts w:ascii="Calibri" w:hAnsi="Calibri" w:cs="Calibri"/>
                <w:color w:val="000000"/>
              </w:rPr>
            </w:pPr>
            <w:r w:rsidRPr="00B87953">
              <w:rPr>
                <w:rFonts w:ascii="Calibri" w:hAnsi="Calibri" w:cs="Calibri"/>
                <w:color w:val="000000"/>
              </w:rPr>
              <w:t>1 Mês</w:t>
            </w:r>
          </w:p>
        </w:tc>
      </w:tr>
    </w:tbl>
    <w:p w:rsidR="00F605F7" w:rsidRDefault="00F605F7" w:rsidP="00F605F7">
      <w:pPr>
        <w:pStyle w:val="MMTopic2"/>
        <w:numPr>
          <w:ilvl w:val="0"/>
          <w:numId w:val="0"/>
        </w:numPr>
        <w:rPr>
          <w:lang w:val="pt-BR"/>
        </w:rPr>
      </w:pPr>
    </w:p>
    <w:p w:rsidR="00F605F7" w:rsidRPr="00F605F7" w:rsidRDefault="009A6AB4" w:rsidP="00F605F7">
      <w:pPr>
        <w:pStyle w:val="MMTopic2"/>
        <w:rPr>
          <w:lang w:val="pt-BR"/>
        </w:rPr>
      </w:pPr>
      <w:bookmarkStart w:id="38" w:name="_Toc342586737"/>
      <w:r w:rsidRPr="003F639E">
        <w:rPr>
          <w:lang w:val="pt-BR"/>
        </w:rPr>
        <w:t>Reinício e Recuperação</w:t>
      </w:r>
      <w:bookmarkEnd w:id="38"/>
    </w:p>
    <w:tbl>
      <w:tblPr>
        <w:tblStyle w:val="SombreamentoMdio1-nfase11"/>
        <w:tblW w:w="10080" w:type="dxa"/>
        <w:tblLayout w:type="fixed"/>
        <w:tblLook w:val="0420" w:firstRow="1" w:lastRow="0" w:firstColumn="0" w:lastColumn="0" w:noHBand="0" w:noVBand="1"/>
      </w:tblPr>
      <w:tblGrid>
        <w:gridCol w:w="7230"/>
        <w:gridCol w:w="2850"/>
      </w:tblGrid>
      <w:tr w:rsidR="00B87953" w:rsidTr="00F605F7">
        <w:trPr>
          <w:cnfStyle w:val="100000000000" w:firstRow="1" w:lastRow="0" w:firstColumn="0" w:lastColumn="0" w:oddVBand="0" w:evenVBand="0" w:oddHBand="0" w:evenHBand="0" w:firstRowFirstColumn="0" w:firstRowLastColumn="0" w:lastRowFirstColumn="0" w:lastRowLastColumn="0"/>
          <w:trHeight w:val="330"/>
          <w:tblHeader/>
        </w:trPr>
        <w:tc>
          <w:tcPr>
            <w:tcW w:w="7230" w:type="dxa"/>
            <w:hideMark/>
          </w:tcPr>
          <w:p w:rsidR="00B87953" w:rsidRDefault="00B87953">
            <w:pPr>
              <w:spacing w:before="56" w:after="113"/>
              <w:ind w:left="180"/>
            </w:pPr>
            <w:r>
              <w:rPr>
                <w:rFonts w:ascii="Calibri" w:hAnsi="Calibri"/>
                <w:color w:val="FFFFFF"/>
              </w:rPr>
              <w:t>Processo/Componente</w:t>
            </w:r>
          </w:p>
        </w:tc>
        <w:tc>
          <w:tcPr>
            <w:tcW w:w="2850" w:type="dxa"/>
            <w:hideMark/>
          </w:tcPr>
          <w:p w:rsidR="00B87953" w:rsidRDefault="00B87953">
            <w:pPr>
              <w:spacing w:before="56" w:after="113"/>
              <w:ind w:left="180"/>
            </w:pPr>
            <w:r>
              <w:rPr>
                <w:rFonts w:ascii="Calibri" w:hAnsi="Calibri"/>
                <w:color w:val="FFFFFF"/>
              </w:rPr>
              <w:t>Tipo</w:t>
            </w:r>
          </w:p>
        </w:tc>
      </w:tr>
      <w:tr w:rsidR="00B87953" w:rsidTr="00F605F7">
        <w:trPr>
          <w:cnfStyle w:val="000000100000" w:firstRow="0" w:lastRow="0" w:firstColumn="0" w:lastColumn="0" w:oddVBand="0" w:evenVBand="0" w:oddHBand="1" w:evenHBand="0" w:firstRowFirstColumn="0" w:firstRowLastColumn="0" w:lastRowFirstColumn="0" w:lastRowLastColumn="0"/>
          <w:trHeight w:val="330"/>
        </w:trPr>
        <w:tc>
          <w:tcPr>
            <w:tcW w:w="723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B87953" w:rsidRDefault="00B87953">
            <w:pPr>
              <w:spacing w:before="56" w:after="113"/>
              <w:ind w:left="180"/>
              <w:rPr>
                <w:rFonts w:ascii="Calibri" w:hAnsi="Calibri"/>
                <w:color w:val="000000"/>
              </w:rPr>
            </w:pPr>
            <w:r>
              <w:rPr>
                <w:rFonts w:ascii="Calibri" w:hAnsi="Calibri"/>
                <w:color w:val="000000"/>
              </w:rPr>
              <w:t>ODS Elementar</w:t>
            </w:r>
          </w:p>
        </w:tc>
        <w:tc>
          <w:tcPr>
            <w:tcW w:w="2850"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B87953" w:rsidRDefault="00B87953">
            <w:pPr>
              <w:spacing w:before="56" w:after="113"/>
              <w:ind w:left="180"/>
              <w:rPr>
                <w:rFonts w:ascii="Calibri" w:hAnsi="Calibri"/>
                <w:color w:val="000000"/>
              </w:rPr>
            </w:pPr>
            <w:r>
              <w:rPr>
                <w:rFonts w:ascii="Calibri" w:hAnsi="Calibri"/>
                <w:color w:val="000000"/>
              </w:rPr>
              <w:t>Uso de Restart</w:t>
            </w:r>
          </w:p>
        </w:tc>
      </w:tr>
      <w:tr w:rsidR="00B87953" w:rsidTr="00F605F7">
        <w:trPr>
          <w:cnfStyle w:val="000000010000" w:firstRow="0" w:lastRow="0" w:firstColumn="0" w:lastColumn="0" w:oddVBand="0" w:evenVBand="0" w:oddHBand="0" w:evenHBand="1" w:firstRowFirstColumn="0" w:firstRowLastColumn="0" w:lastRowFirstColumn="0" w:lastRowLastColumn="0"/>
          <w:trHeight w:val="330"/>
        </w:trPr>
        <w:tc>
          <w:tcPr>
            <w:tcW w:w="7230" w:type="dxa"/>
            <w:tcBorders>
              <w:top w:val="single" w:sz="8" w:space="0" w:color="7BA0CD" w:themeColor="accent1" w:themeTint="BF"/>
              <w:left w:val="single" w:sz="8" w:space="0" w:color="7BA0CD" w:themeColor="accent1" w:themeTint="BF"/>
              <w:bottom w:val="single" w:sz="8" w:space="0" w:color="7BA0CD" w:themeColor="accent1" w:themeTint="BF"/>
            </w:tcBorders>
            <w:hideMark/>
          </w:tcPr>
          <w:p w:rsidR="00B87953" w:rsidRDefault="00B87953">
            <w:pPr>
              <w:spacing w:before="56" w:after="113"/>
              <w:rPr>
                <w:rFonts w:ascii="Calibri" w:hAnsi="Calibri"/>
                <w:color w:val="000000"/>
              </w:rPr>
            </w:pPr>
            <w:r>
              <w:rPr>
                <w:rFonts w:ascii="Calibri" w:hAnsi="Calibri"/>
                <w:color w:val="000000"/>
              </w:rPr>
              <w:t xml:space="preserve">    Consolidação Horista</w:t>
            </w:r>
          </w:p>
        </w:tc>
        <w:tc>
          <w:tcPr>
            <w:tcW w:w="2850" w:type="dxa"/>
            <w:tcBorders>
              <w:top w:val="single" w:sz="8" w:space="0" w:color="7BA0CD" w:themeColor="accent1" w:themeTint="BF"/>
              <w:bottom w:val="single" w:sz="8" w:space="0" w:color="7BA0CD" w:themeColor="accent1" w:themeTint="BF"/>
              <w:right w:val="single" w:sz="8" w:space="0" w:color="7BA0CD" w:themeColor="accent1" w:themeTint="BF"/>
            </w:tcBorders>
            <w:hideMark/>
          </w:tcPr>
          <w:p w:rsidR="00B87953" w:rsidRDefault="00B87953">
            <w:pPr>
              <w:spacing w:before="56" w:after="113"/>
              <w:ind w:left="180"/>
              <w:rPr>
                <w:rFonts w:ascii="Calibri" w:hAnsi="Calibri"/>
                <w:color w:val="000000"/>
              </w:rPr>
            </w:pPr>
            <w:r>
              <w:rPr>
                <w:rFonts w:ascii="Calibri" w:hAnsi="Calibri"/>
                <w:color w:val="000000"/>
              </w:rPr>
              <w:t>Uso de Checkpoint</w:t>
            </w:r>
          </w:p>
        </w:tc>
      </w:tr>
    </w:tbl>
    <w:p w:rsidR="009A6AB4" w:rsidRPr="003F639E" w:rsidRDefault="009A6AB4" w:rsidP="009A6AB4">
      <w:pPr>
        <w:spacing w:before="56" w:after="113"/>
        <w:ind w:left="180"/>
      </w:pPr>
    </w:p>
    <w:p w:rsidR="009A6AB4" w:rsidRPr="003F639E" w:rsidRDefault="009A6AB4" w:rsidP="009A6AB4">
      <w:pPr>
        <w:pStyle w:val="MMTopic2"/>
        <w:rPr>
          <w:lang w:val="pt-BR"/>
        </w:rPr>
      </w:pPr>
      <w:bookmarkStart w:id="39" w:name="_Toc342586738"/>
      <w:r w:rsidRPr="003F639E">
        <w:rPr>
          <w:lang w:val="pt-BR"/>
        </w:rPr>
        <w:t>Envio de Notificações</w:t>
      </w:r>
      <w:bookmarkEnd w:id="39"/>
    </w:p>
    <w:tbl>
      <w:tblPr>
        <w:tblStyle w:val="SombreamentoMdio1-nfase11"/>
        <w:tblW w:w="5000" w:type="pct"/>
        <w:tblLook w:val="0420" w:firstRow="1" w:lastRow="0" w:firstColumn="0" w:lastColumn="0" w:noHBand="0" w:noVBand="1"/>
      </w:tblPr>
      <w:tblGrid>
        <w:gridCol w:w="5922"/>
        <w:gridCol w:w="4034"/>
        <w:gridCol w:w="4440"/>
        <w:tblGridChange w:id="40">
          <w:tblGrid>
            <w:gridCol w:w="5922"/>
            <w:gridCol w:w="4034"/>
            <w:gridCol w:w="4440"/>
          </w:tblGrid>
        </w:tblGridChange>
      </w:tblGrid>
      <w:tr w:rsidR="00160FD4" w:rsidTr="00160FD4">
        <w:trPr>
          <w:cnfStyle w:val="100000000000" w:firstRow="1" w:lastRow="0" w:firstColumn="0" w:lastColumn="0" w:oddVBand="0" w:evenVBand="0" w:oddHBand="0" w:evenHBand="0" w:firstRowFirstColumn="0" w:firstRowLastColumn="0" w:lastRowFirstColumn="0" w:lastRowLastColumn="0"/>
          <w:trHeight w:val="330"/>
        </w:trPr>
        <w:tc>
          <w:tcPr>
            <w:tcW w:w="2057" w:type="pct"/>
            <w:hideMark/>
          </w:tcPr>
          <w:p w:rsidR="00160FD4" w:rsidRDefault="00160FD4">
            <w:pPr>
              <w:spacing w:before="56" w:after="113"/>
              <w:ind w:left="180"/>
            </w:pPr>
            <w:r>
              <w:rPr>
                <w:rFonts w:ascii="Calibri" w:hAnsi="Calibri"/>
                <w:bCs w:val="0"/>
                <w:color w:val="FFFFFF"/>
              </w:rPr>
              <w:t>Notificação</w:t>
            </w:r>
          </w:p>
        </w:tc>
        <w:tc>
          <w:tcPr>
            <w:tcW w:w="1401" w:type="pct"/>
            <w:hideMark/>
          </w:tcPr>
          <w:p w:rsidR="00160FD4" w:rsidRDefault="00160FD4">
            <w:pPr>
              <w:spacing w:before="56" w:after="113"/>
              <w:ind w:left="180"/>
            </w:pPr>
            <w:r>
              <w:rPr>
                <w:rFonts w:ascii="Calibri" w:hAnsi="Calibri"/>
                <w:bCs w:val="0"/>
                <w:color w:val="FFFFFF"/>
              </w:rPr>
              <w:t>Destinatário(s)</w:t>
            </w:r>
          </w:p>
        </w:tc>
        <w:tc>
          <w:tcPr>
            <w:tcW w:w="1542" w:type="pct"/>
            <w:hideMark/>
          </w:tcPr>
          <w:p w:rsidR="00160FD4" w:rsidRDefault="00160FD4">
            <w:pPr>
              <w:spacing w:before="56" w:after="113"/>
              <w:ind w:left="180"/>
            </w:pPr>
            <w:r>
              <w:rPr>
                <w:rFonts w:ascii="Calibri" w:hAnsi="Calibri"/>
                <w:bCs w:val="0"/>
                <w:color w:val="FFFFFF"/>
              </w:rPr>
              <w:t>Gatilho</w:t>
            </w:r>
          </w:p>
        </w:tc>
      </w:tr>
      <w:tr w:rsidR="007926DE" w:rsidTr="007926DE">
        <w:tblPrEx>
          <w:tblW w:w="5000" w:type="pct"/>
          <w:tblLook w:val="0420" w:firstRow="1" w:lastRow="0" w:firstColumn="0" w:lastColumn="0" w:noHBand="0" w:noVBand="1"/>
          <w:tblPrExChange w:id="41" w:author="Felipe" w:date="2012-12-19T15:38:00Z">
            <w:tblPrEx>
              <w:tblW w:w="5000" w:type="pct"/>
              <w:tblLook w:val="0420" w:firstRow="1" w:lastRow="0" w:firstColumn="0" w:lastColumn="0" w:noHBand="0" w:noVBand="1"/>
            </w:tblPrEx>
          </w:tblPrExChange>
        </w:tblPrEx>
        <w:trPr>
          <w:cnfStyle w:val="000000100000" w:firstRow="0" w:lastRow="0" w:firstColumn="0" w:lastColumn="0" w:oddVBand="0" w:evenVBand="0" w:oddHBand="1" w:evenHBand="0" w:firstRowFirstColumn="0" w:firstRowLastColumn="0" w:lastRowFirstColumn="0" w:lastRowLastColumn="0"/>
          <w:trHeight w:val="960"/>
          <w:trPrChange w:id="42" w:author="Felipe" w:date="2012-12-19T15:38:00Z">
            <w:trPr>
              <w:trHeight w:val="960"/>
            </w:trPr>
          </w:trPrChange>
        </w:trPr>
        <w:tc>
          <w:tcPr>
            <w:tcW w:w="2057" w:type="pct"/>
            <w:tcBorders>
              <w:top w:val="single" w:sz="8" w:space="0" w:color="7BA0CD" w:themeColor="accent1" w:themeTint="BF"/>
              <w:left w:val="single" w:sz="8" w:space="0" w:color="7BA0CD" w:themeColor="accent1" w:themeTint="BF"/>
              <w:bottom w:val="single" w:sz="8" w:space="0" w:color="7BA0CD" w:themeColor="accent1" w:themeTint="BF"/>
            </w:tcBorders>
            <w:vAlign w:val="center"/>
            <w:tcPrChange w:id="43" w:author="Felipe" w:date="2012-12-19T15:38:00Z">
              <w:tcPr>
                <w:tcW w:w="2057" w:type="pct"/>
                <w:tcBorders>
                  <w:top w:val="single" w:sz="8" w:space="0" w:color="7BA0CD" w:themeColor="accent1" w:themeTint="BF"/>
                  <w:left w:val="single" w:sz="8" w:space="0" w:color="7BA0CD" w:themeColor="accent1" w:themeTint="BF"/>
                  <w:bottom w:val="single" w:sz="8" w:space="0" w:color="7BA0CD" w:themeColor="accent1" w:themeTint="BF"/>
                </w:tcBorders>
              </w:tcPr>
            </w:tcPrChange>
          </w:tcPr>
          <w:p w:rsidR="007926DE" w:rsidDel="00F158E3" w:rsidRDefault="007926DE">
            <w:pPr>
              <w:spacing w:before="56" w:after="113"/>
              <w:ind w:left="180"/>
              <w:cnfStyle w:val="000000100000" w:firstRow="0" w:lastRow="0" w:firstColumn="0" w:lastColumn="0" w:oddVBand="0" w:evenVBand="0" w:oddHBand="1" w:evenHBand="0" w:firstRowFirstColumn="0" w:firstRowLastColumn="0" w:lastRowFirstColumn="0" w:lastRowLastColumn="0"/>
              <w:rPr>
                <w:del w:id="44" w:author="Felipe" w:date="2012-12-19T15:38:00Z"/>
                <w:rFonts w:ascii="Calibri" w:hAnsi="Calibri"/>
                <w:color w:val="000000"/>
              </w:rPr>
            </w:pPr>
            <w:ins w:id="45" w:author="Felipe" w:date="2012-12-19T15:38:00Z">
              <w:r>
                <w:rPr>
                  <w:rFonts w:ascii="Calibri" w:hAnsi="Calibri" w:cs="Calibri"/>
                  <w:color w:val="000000"/>
                </w:rPr>
                <w:t xml:space="preserve">Gerente de BI; Gerente de Operações; Gerente de Infraestrutura; Coordenador de Infraestrutura; DBA; Dono da Aplicação; </w:t>
              </w:r>
              <w:proofErr w:type="spellStart"/>
              <w:r>
                <w:rPr>
                  <w:rFonts w:ascii="Calibri" w:hAnsi="Calibri" w:cs="Calibri"/>
                  <w:color w:val="000000"/>
                </w:rPr>
                <w:t>Capacitadores</w:t>
              </w:r>
              <w:proofErr w:type="spellEnd"/>
              <w:r>
                <w:rPr>
                  <w:rFonts w:ascii="Calibri" w:hAnsi="Calibri" w:cs="Calibri"/>
                  <w:color w:val="000000"/>
                </w:rPr>
                <w:t xml:space="preserve"> de custo de pessoal; RH.</w:t>
              </w:r>
            </w:ins>
            <w:del w:id="46" w:author="Felipe" w:date="2012-12-19T15:38:00Z">
              <w:r w:rsidDel="00F158E3">
                <w:rPr>
                  <w:rFonts w:ascii="Calibri" w:hAnsi="Calibri"/>
                  <w:color w:val="000000"/>
                </w:rPr>
                <w:delText>O processo referente à data de referência DD/MM/AAAA rodou com falha não concluindo o processamento de: XXXXXX.</w:delText>
              </w:r>
            </w:del>
          </w:p>
          <w:p w:rsidR="007926DE" w:rsidDel="00F158E3" w:rsidRDefault="007926DE">
            <w:pPr>
              <w:spacing w:before="56" w:after="113"/>
              <w:cnfStyle w:val="000000100000" w:firstRow="0" w:lastRow="0" w:firstColumn="0" w:lastColumn="0" w:oddVBand="0" w:evenVBand="0" w:oddHBand="1" w:evenHBand="0" w:firstRowFirstColumn="0" w:firstRowLastColumn="0" w:lastRowFirstColumn="0" w:lastRowLastColumn="0"/>
              <w:rPr>
                <w:del w:id="47" w:author="Felipe" w:date="2012-12-19T15:38:00Z"/>
                <w:rFonts w:ascii="Calibri" w:hAnsi="Calibri"/>
                <w:color w:val="000000"/>
              </w:rPr>
            </w:pPr>
          </w:p>
          <w:p w:rsidR="007926DE" w:rsidDel="00F158E3" w:rsidRDefault="007926DE">
            <w:pPr>
              <w:spacing w:before="56" w:after="113"/>
              <w:ind w:left="180"/>
              <w:cnfStyle w:val="000000100000" w:firstRow="0" w:lastRow="0" w:firstColumn="0" w:lastColumn="0" w:oddVBand="0" w:evenVBand="0" w:oddHBand="1" w:evenHBand="0" w:firstRowFirstColumn="0" w:firstRowLastColumn="0" w:lastRowFirstColumn="0" w:lastRowLastColumn="0"/>
              <w:rPr>
                <w:del w:id="48" w:author="Felipe" w:date="2012-12-19T15:38:00Z"/>
                <w:rFonts w:ascii="Calibri" w:hAnsi="Calibri"/>
                <w:color w:val="000000"/>
              </w:rPr>
            </w:pPr>
            <w:del w:id="49" w:author="Felipe" w:date="2012-12-19T15:38:00Z">
              <w:r w:rsidDel="00F158E3">
                <w:rPr>
                  <w:rFonts w:ascii="Calibri" w:hAnsi="Calibri"/>
                  <w:color w:val="000000"/>
                </w:rPr>
                <w:delText>Onde:</w:delText>
              </w:r>
            </w:del>
          </w:p>
          <w:p w:rsidR="007926DE" w:rsidRDefault="007926DE" w:rsidP="006074F9">
            <w:pPr>
              <w:pStyle w:val="PargrafodaLista"/>
              <w:numPr>
                <w:ilvl w:val="0"/>
                <w:numId w:val="17"/>
              </w:numPr>
              <w:spacing w:before="56" w:after="113"/>
              <w:cnfStyle w:val="000000100000" w:firstRow="0" w:lastRow="0" w:firstColumn="0" w:lastColumn="0" w:oddVBand="0" w:evenVBand="0" w:oddHBand="1" w:evenHBand="0" w:firstRowFirstColumn="0" w:firstRowLastColumn="0" w:lastRowFirstColumn="0" w:lastRowLastColumn="0"/>
            </w:pPr>
            <w:del w:id="50" w:author="Felipe" w:date="2012-12-19T15:38:00Z">
              <w:r w:rsidDel="00F158E3">
                <w:rPr>
                  <w:rFonts w:ascii="Calibri" w:hAnsi="Calibri"/>
                  <w:color w:val="000000"/>
                </w:rPr>
                <w:delText>XXXXXX  deve ser a lista de etapas com falha e respectivas informações afetadas.</w:delText>
              </w:r>
            </w:del>
          </w:p>
        </w:tc>
        <w:tc>
          <w:tcPr>
            <w:tcW w:w="1401" w:type="pct"/>
            <w:tcBorders>
              <w:top w:val="single" w:sz="8" w:space="0" w:color="7BA0CD" w:themeColor="accent1" w:themeTint="BF"/>
              <w:bottom w:val="single" w:sz="8" w:space="0" w:color="7BA0CD" w:themeColor="accent1" w:themeTint="BF"/>
            </w:tcBorders>
            <w:vAlign w:val="center"/>
            <w:hideMark/>
            <w:tcPrChange w:id="51" w:author="Felipe" w:date="2012-12-19T15:38:00Z">
              <w:tcPr>
                <w:tcW w:w="1401" w:type="pct"/>
                <w:tcBorders>
                  <w:top w:val="single" w:sz="8" w:space="0" w:color="7BA0CD" w:themeColor="accent1" w:themeTint="BF"/>
                  <w:bottom w:val="single" w:sz="8" w:space="0" w:color="7BA0CD" w:themeColor="accent1" w:themeTint="BF"/>
                </w:tcBorders>
                <w:hideMark/>
              </w:tcPr>
            </w:tcPrChange>
          </w:tcPr>
          <w:p w:rsidR="007926DE" w:rsidRDefault="007926DE">
            <w:pPr>
              <w:spacing w:before="56" w:after="113"/>
              <w:ind w:left="180"/>
              <w:cnfStyle w:val="000000100000" w:firstRow="0" w:lastRow="0" w:firstColumn="0" w:lastColumn="0" w:oddVBand="0" w:evenVBand="0" w:oddHBand="1" w:evenHBand="0" w:firstRowFirstColumn="0" w:firstRowLastColumn="0" w:lastRowFirstColumn="0" w:lastRowLastColumn="0"/>
            </w:pPr>
            <w:ins w:id="52" w:author="Felipe" w:date="2012-12-19T15:38:00Z">
              <w:r w:rsidRPr="003F639E">
                <w:rPr>
                  <w:rFonts w:ascii="Calibri" w:hAnsi="Calibri" w:cs="Calibri"/>
                  <w:color w:val="000000"/>
                </w:rPr>
                <w:t>Interrupção de Carga</w:t>
              </w:r>
              <w:r>
                <w:rPr>
                  <w:rFonts w:ascii="Calibri" w:hAnsi="Calibri" w:cs="Calibri"/>
                  <w:color w:val="000000"/>
                </w:rPr>
                <w:t xml:space="preserve"> por erro</w:t>
              </w:r>
            </w:ins>
            <w:del w:id="53" w:author="Felipe" w:date="2012-12-19T15:38:00Z">
              <w:r w:rsidDel="00CE0D14">
                <w:rPr>
                  <w:rFonts w:ascii="Calibri" w:hAnsi="Calibri"/>
                  <w:color w:val="000000"/>
                </w:rPr>
                <w:delText>Gerente de BI; Gerente de Operações; Gerente de Infraestrutura; Coordenador de Infraestrutura; DBA; Dono da Aplicação; Capacitadores de custo de pessoal; RH.</w:delText>
              </w:r>
            </w:del>
          </w:p>
        </w:tc>
        <w:tc>
          <w:tcPr>
            <w:tcW w:w="1542" w:type="pct"/>
            <w:tcBorders>
              <w:top w:val="single" w:sz="8" w:space="0" w:color="7BA0CD" w:themeColor="accent1" w:themeTint="BF"/>
              <w:bottom w:val="single" w:sz="8" w:space="0" w:color="7BA0CD" w:themeColor="accent1" w:themeTint="BF"/>
              <w:right w:val="single" w:sz="8" w:space="0" w:color="7BA0CD" w:themeColor="accent1" w:themeTint="BF"/>
            </w:tcBorders>
            <w:vAlign w:val="center"/>
            <w:hideMark/>
            <w:tcPrChange w:id="54" w:author="Felipe" w:date="2012-12-19T15:38:00Z">
              <w:tcPr>
                <w:tcW w:w="1542" w:type="pct"/>
                <w:tcBorders>
                  <w:top w:val="single" w:sz="8" w:space="0" w:color="7BA0CD" w:themeColor="accent1" w:themeTint="BF"/>
                  <w:bottom w:val="single" w:sz="8" w:space="0" w:color="7BA0CD" w:themeColor="accent1" w:themeTint="BF"/>
                  <w:right w:val="single" w:sz="8" w:space="0" w:color="7BA0CD" w:themeColor="accent1" w:themeTint="BF"/>
                </w:tcBorders>
                <w:hideMark/>
              </w:tcPr>
            </w:tcPrChange>
          </w:tcPr>
          <w:p w:rsidR="007926DE" w:rsidRDefault="007926DE">
            <w:pPr>
              <w:spacing w:before="56" w:after="113"/>
              <w:ind w:left="180"/>
              <w:cnfStyle w:val="000000100000" w:firstRow="0" w:lastRow="0" w:firstColumn="0" w:lastColumn="0" w:oddVBand="0" w:evenVBand="0" w:oddHBand="1" w:evenHBand="0" w:firstRowFirstColumn="0" w:firstRowLastColumn="0" w:lastRowFirstColumn="0" w:lastRowLastColumn="0"/>
            </w:pPr>
            <w:ins w:id="55" w:author="Felipe" w:date="2012-12-19T15:38:00Z">
              <w:r w:rsidRPr="003F639E">
                <w:rPr>
                  <w:rFonts w:ascii="Calibri" w:hAnsi="Calibri" w:cs="Calibri"/>
                  <w:color w:val="000000"/>
                </w:rPr>
                <w:t>Interrupção de Carga</w:t>
              </w:r>
              <w:r>
                <w:rPr>
                  <w:rFonts w:ascii="Calibri" w:hAnsi="Calibri" w:cs="Calibri"/>
                  <w:color w:val="000000"/>
                </w:rPr>
                <w:t xml:space="preserve"> por erro</w:t>
              </w:r>
            </w:ins>
            <w:del w:id="56" w:author="Felipe" w:date="2012-12-19T15:38:00Z">
              <w:r w:rsidRPr="00160FD4" w:rsidDel="00CE0D14">
                <w:rPr>
                  <w:rFonts w:asciiTheme="minorHAnsi" w:hAnsiTheme="minorHAnsi" w:cstheme="minorHAnsi"/>
                </w:rPr>
                <w:delText>Falha na execução do processo</w:delText>
              </w:r>
            </w:del>
          </w:p>
        </w:tc>
      </w:tr>
      <w:tr w:rsidR="007926DE" w:rsidTr="007926DE">
        <w:tblPrEx>
          <w:tblW w:w="5000" w:type="pct"/>
          <w:tblLook w:val="0420" w:firstRow="1" w:lastRow="0" w:firstColumn="0" w:lastColumn="0" w:noHBand="0" w:noVBand="1"/>
          <w:tblPrExChange w:id="57" w:author="Felipe" w:date="2012-12-19T15:38:00Z">
            <w:tblPrEx>
              <w:tblW w:w="5000" w:type="pct"/>
              <w:tblLook w:val="0420" w:firstRow="1" w:lastRow="0" w:firstColumn="0" w:lastColumn="0" w:noHBand="0" w:noVBand="1"/>
            </w:tblPrEx>
          </w:tblPrExChange>
        </w:tblPrEx>
        <w:trPr>
          <w:cnfStyle w:val="000000010000" w:firstRow="0" w:lastRow="0" w:firstColumn="0" w:lastColumn="0" w:oddVBand="0" w:evenVBand="0" w:oddHBand="0" w:evenHBand="1" w:firstRowFirstColumn="0" w:firstRowLastColumn="0" w:lastRowFirstColumn="0" w:lastRowLastColumn="0"/>
          <w:trHeight w:val="300"/>
          <w:trPrChange w:id="58" w:author="Felipe" w:date="2012-12-19T15:38:00Z">
            <w:trPr>
              <w:trHeight w:val="300"/>
            </w:trPr>
          </w:trPrChange>
        </w:trPr>
        <w:tc>
          <w:tcPr>
            <w:tcW w:w="2057" w:type="pct"/>
            <w:tcBorders>
              <w:top w:val="single" w:sz="8" w:space="0" w:color="7BA0CD" w:themeColor="accent1" w:themeTint="BF"/>
              <w:left w:val="single" w:sz="8" w:space="0" w:color="7BA0CD" w:themeColor="accent1" w:themeTint="BF"/>
              <w:bottom w:val="single" w:sz="8" w:space="0" w:color="7BA0CD" w:themeColor="accent1" w:themeTint="BF"/>
            </w:tcBorders>
            <w:tcPrChange w:id="59" w:author="Felipe" w:date="2012-12-19T15:38:00Z">
              <w:tcPr>
                <w:tcW w:w="2057" w:type="pct"/>
                <w:tcBorders>
                  <w:top w:val="single" w:sz="8" w:space="0" w:color="7BA0CD" w:themeColor="accent1" w:themeTint="BF"/>
                  <w:left w:val="single" w:sz="8" w:space="0" w:color="7BA0CD" w:themeColor="accent1" w:themeTint="BF"/>
                  <w:bottom w:val="single" w:sz="8" w:space="0" w:color="7BA0CD" w:themeColor="accent1" w:themeTint="BF"/>
                </w:tcBorders>
              </w:tcPr>
            </w:tcPrChange>
          </w:tcPr>
          <w:p w:rsidR="007926DE" w:rsidDel="007926DE" w:rsidRDefault="007926DE">
            <w:pPr>
              <w:spacing w:before="56" w:after="113"/>
              <w:ind w:left="180"/>
              <w:cnfStyle w:val="000000010000" w:firstRow="0" w:lastRow="0" w:firstColumn="0" w:lastColumn="0" w:oddVBand="0" w:evenVBand="0" w:oddHBand="0" w:evenHBand="1" w:firstRowFirstColumn="0" w:firstRowLastColumn="0" w:lastRowFirstColumn="0" w:lastRowLastColumn="0"/>
              <w:rPr>
                <w:del w:id="60" w:author="Felipe" w:date="2012-12-19T15:38:00Z"/>
                <w:rFonts w:ascii="Calibri" w:hAnsi="Calibri"/>
                <w:color w:val="000000"/>
              </w:rPr>
            </w:pPr>
            <w:ins w:id="61" w:author="Felipe" w:date="2012-12-19T15:38:00Z">
              <w:r w:rsidRPr="00565677">
                <w:rPr>
                  <w:rFonts w:ascii="Calibri" w:hAnsi="Calibri" w:cs="Calibri"/>
                  <w:color w:val="000000"/>
                </w:rPr>
                <w:t>O processo referente à data de execução &lt;</w:t>
              </w:r>
              <w:proofErr w:type="spellStart"/>
              <w:r w:rsidRPr="00565677">
                <w:rPr>
                  <w:rFonts w:ascii="Calibri" w:hAnsi="Calibri" w:cs="Calibri"/>
                  <w:b/>
                  <w:i/>
                  <w:color w:val="000000"/>
                </w:rPr>
                <w:t>Session</w:t>
              </w:r>
              <w:proofErr w:type="spellEnd"/>
              <w:r w:rsidRPr="00565677">
                <w:rPr>
                  <w:rFonts w:ascii="Calibri" w:hAnsi="Calibri" w:cs="Calibri"/>
                  <w:b/>
                  <w:i/>
                  <w:color w:val="000000"/>
                </w:rPr>
                <w:t xml:space="preserve"> Start Time&gt;</w:t>
              </w:r>
              <w:r w:rsidRPr="00565677">
                <w:rPr>
                  <w:rFonts w:ascii="Calibri" w:hAnsi="Calibri" w:cs="Calibri"/>
                  <w:color w:val="000000"/>
                </w:rPr>
                <w:t xml:space="preserve"> rodou com êxito, concluindo o processamento de &lt;</w:t>
              </w:r>
              <w:proofErr w:type="spellStart"/>
              <w:r w:rsidRPr="00565677">
                <w:rPr>
                  <w:rFonts w:ascii="Calibri" w:hAnsi="Calibri" w:cs="Calibri"/>
                  <w:b/>
                  <w:i/>
                  <w:color w:val="000000"/>
                </w:rPr>
                <w:t>Session</w:t>
              </w:r>
              <w:proofErr w:type="spellEnd"/>
              <w:r w:rsidRPr="00565677">
                <w:rPr>
                  <w:rFonts w:ascii="Calibri" w:hAnsi="Calibri" w:cs="Calibri"/>
                  <w:b/>
                  <w:i/>
                  <w:color w:val="000000"/>
                </w:rPr>
                <w:t xml:space="preserve"> </w:t>
              </w:r>
              <w:proofErr w:type="spellStart"/>
              <w:r w:rsidRPr="00565677">
                <w:rPr>
                  <w:rFonts w:ascii="Calibri" w:hAnsi="Calibri" w:cs="Calibri"/>
                  <w:b/>
                  <w:i/>
                  <w:color w:val="000000"/>
                </w:rPr>
                <w:t>Name</w:t>
              </w:r>
              <w:proofErr w:type="spellEnd"/>
              <w:r w:rsidRPr="00565677">
                <w:rPr>
                  <w:rFonts w:ascii="Calibri" w:hAnsi="Calibri" w:cs="Calibri"/>
                  <w:b/>
                  <w:i/>
                  <w:color w:val="000000"/>
                </w:rPr>
                <w:t>&gt;</w:t>
              </w:r>
              <w:r w:rsidRPr="00565677">
                <w:rPr>
                  <w:rFonts w:ascii="Calibri" w:hAnsi="Calibri" w:cs="Calibri"/>
                  <w:color w:val="000000"/>
                </w:rPr>
                <w:t xml:space="preserve">. Apresentando um total de registros </w:t>
              </w:r>
              <w:r w:rsidRPr="00565677">
                <w:rPr>
                  <w:rFonts w:ascii="Calibri" w:hAnsi="Calibri" w:cs="Calibri"/>
                  <w:b/>
                  <w:i/>
                  <w:color w:val="000000"/>
                </w:rPr>
                <w:t xml:space="preserve">&lt;Total Records </w:t>
              </w:r>
              <w:proofErr w:type="spellStart"/>
              <w:r w:rsidRPr="00565677">
                <w:rPr>
                  <w:rFonts w:ascii="Calibri" w:hAnsi="Calibri" w:cs="Calibri"/>
                  <w:b/>
                  <w:i/>
                  <w:color w:val="000000"/>
                </w:rPr>
                <w:t>loaded</w:t>
              </w:r>
              <w:proofErr w:type="spellEnd"/>
              <w:r w:rsidRPr="00565677">
                <w:rPr>
                  <w:rFonts w:ascii="Calibri" w:hAnsi="Calibri" w:cs="Calibri"/>
                  <w:b/>
                  <w:i/>
                  <w:color w:val="000000"/>
                </w:rPr>
                <w:t xml:space="preserve">&gt; </w:t>
              </w:r>
              <w:r w:rsidRPr="00565677">
                <w:rPr>
                  <w:rFonts w:ascii="Calibri" w:hAnsi="Calibri" w:cs="Calibri"/>
                  <w:color w:val="000000"/>
                </w:rPr>
                <w:t>carregados.</w:t>
              </w:r>
            </w:ins>
            <w:del w:id="62" w:author="Felipe" w:date="2012-12-19T15:38:00Z">
              <w:r w:rsidDel="007926DE">
                <w:rPr>
                  <w:rFonts w:ascii="Calibri" w:hAnsi="Calibri"/>
                  <w:color w:val="000000"/>
                </w:rPr>
                <w:delText>Os processos abaixo referentes à dada de referência DD/MM/AAAA rodaram com êxito, porém apresento registros com erros ou não processados de acordo com o log anexo:</w:delText>
              </w:r>
            </w:del>
          </w:p>
          <w:p w:rsidR="007926DE" w:rsidDel="007926DE" w:rsidRDefault="007926DE">
            <w:pPr>
              <w:spacing w:before="56" w:after="113"/>
              <w:ind w:left="180"/>
              <w:cnfStyle w:val="000000010000" w:firstRow="0" w:lastRow="0" w:firstColumn="0" w:lastColumn="0" w:oddVBand="0" w:evenVBand="0" w:oddHBand="0" w:evenHBand="1" w:firstRowFirstColumn="0" w:firstRowLastColumn="0" w:lastRowFirstColumn="0" w:lastRowLastColumn="0"/>
              <w:rPr>
                <w:del w:id="63" w:author="Felipe" w:date="2012-12-19T15:38:00Z"/>
                <w:rFonts w:ascii="Calibri" w:hAnsi="Calibri"/>
                <w:color w:val="000000"/>
              </w:rPr>
            </w:pPr>
          </w:p>
          <w:p w:rsidR="007926DE" w:rsidDel="007926DE" w:rsidRDefault="007926DE">
            <w:pPr>
              <w:spacing w:before="56" w:after="113"/>
              <w:ind w:left="180"/>
              <w:cnfStyle w:val="000000010000" w:firstRow="0" w:lastRow="0" w:firstColumn="0" w:lastColumn="0" w:oddVBand="0" w:evenVBand="0" w:oddHBand="0" w:evenHBand="1" w:firstRowFirstColumn="0" w:firstRowLastColumn="0" w:lastRowFirstColumn="0" w:lastRowLastColumn="0"/>
              <w:rPr>
                <w:del w:id="64" w:author="Felipe" w:date="2012-12-19T15:38:00Z"/>
                <w:rFonts w:ascii="Calibri" w:hAnsi="Calibri"/>
                <w:color w:val="000000"/>
              </w:rPr>
            </w:pPr>
            <w:del w:id="65" w:author="Felipe" w:date="2012-12-19T15:38:00Z">
              <w:r w:rsidDel="007926DE">
                <w:rPr>
                  <w:rFonts w:ascii="Calibri" w:hAnsi="Calibri"/>
                  <w:color w:val="000000"/>
                </w:rPr>
                <w:delText xml:space="preserve">Onde: </w:delText>
              </w:r>
            </w:del>
          </w:p>
          <w:p w:rsidR="007926DE" w:rsidRDefault="007926DE" w:rsidP="006074F9">
            <w:pPr>
              <w:pStyle w:val="PargrafodaLista"/>
              <w:numPr>
                <w:ilvl w:val="0"/>
                <w:numId w:val="18"/>
              </w:numPr>
              <w:spacing w:before="56" w:after="113"/>
              <w:cnfStyle w:val="000000010000" w:firstRow="0" w:lastRow="0" w:firstColumn="0" w:lastColumn="0" w:oddVBand="0" w:evenVBand="0" w:oddHBand="0" w:evenHBand="1" w:firstRowFirstColumn="0" w:firstRowLastColumn="0" w:lastRowFirstColumn="0" w:lastRowLastColumn="0"/>
              <w:rPr>
                <w:rFonts w:ascii="Calibri" w:hAnsi="Calibri"/>
                <w:color w:val="000000"/>
              </w:rPr>
            </w:pPr>
            <w:del w:id="66" w:author="Felipe" w:date="2012-12-19T15:38:00Z">
              <w:r w:rsidDel="007926DE">
                <w:rPr>
                  <w:rFonts w:ascii="Calibri" w:hAnsi="Calibri"/>
                  <w:color w:val="000000"/>
                </w:rPr>
                <w:lastRenderedPageBreak/>
                <w:delText>XXXXXX  deve ser a lista de etapas com falha e respectivas informações afetadas, tendo cada etapa:</w:delText>
              </w:r>
            </w:del>
            <w:bookmarkStart w:id="67" w:name="_GoBack"/>
            <w:bookmarkEnd w:id="67"/>
          </w:p>
          <w:p w:rsidR="007926DE" w:rsidRDefault="007926DE">
            <w:pPr>
              <w:pStyle w:val="PargrafodaLista"/>
              <w:spacing w:before="56" w:after="113"/>
              <w:ind w:left="1620"/>
              <w:cnfStyle w:val="000000010000" w:firstRow="0" w:lastRow="0" w:firstColumn="0" w:lastColumn="0" w:oddVBand="0" w:evenVBand="0" w:oddHBand="0" w:evenHBand="1" w:firstRowFirstColumn="0" w:firstRowLastColumn="0" w:lastRowFirstColumn="0" w:lastRowLastColumn="0"/>
            </w:pPr>
            <w:r>
              <w:rPr>
                <w:rFonts w:ascii="Calibri" w:hAnsi="Calibri"/>
                <w:color w:val="000000"/>
              </w:rPr>
              <w:t xml:space="preserve"> </w:t>
            </w:r>
          </w:p>
        </w:tc>
        <w:tc>
          <w:tcPr>
            <w:tcW w:w="1401" w:type="pct"/>
            <w:tcBorders>
              <w:top w:val="single" w:sz="8" w:space="0" w:color="7BA0CD" w:themeColor="accent1" w:themeTint="BF"/>
              <w:bottom w:val="single" w:sz="8" w:space="0" w:color="7BA0CD" w:themeColor="accent1" w:themeTint="BF"/>
            </w:tcBorders>
            <w:vAlign w:val="center"/>
            <w:hideMark/>
            <w:tcPrChange w:id="68" w:author="Felipe" w:date="2012-12-19T15:38:00Z">
              <w:tcPr>
                <w:tcW w:w="1401" w:type="pct"/>
                <w:tcBorders>
                  <w:top w:val="single" w:sz="8" w:space="0" w:color="7BA0CD" w:themeColor="accent1" w:themeTint="BF"/>
                  <w:bottom w:val="single" w:sz="8" w:space="0" w:color="7BA0CD" w:themeColor="accent1" w:themeTint="BF"/>
                </w:tcBorders>
                <w:hideMark/>
              </w:tcPr>
            </w:tcPrChange>
          </w:tcPr>
          <w:p w:rsidR="007926DE" w:rsidRDefault="007926DE">
            <w:pPr>
              <w:spacing w:before="56" w:after="113"/>
              <w:ind w:left="180"/>
              <w:cnfStyle w:val="000000010000" w:firstRow="0" w:lastRow="0" w:firstColumn="0" w:lastColumn="0" w:oddVBand="0" w:evenVBand="0" w:oddHBand="0" w:evenHBand="1" w:firstRowFirstColumn="0" w:firstRowLastColumn="0" w:lastRowFirstColumn="0" w:lastRowLastColumn="0"/>
            </w:pPr>
            <w:ins w:id="69" w:author="Felipe" w:date="2012-12-19T15:38:00Z">
              <w:r w:rsidRPr="00565677">
                <w:rPr>
                  <w:rFonts w:ascii="Calibri" w:hAnsi="Calibri" w:cs="Calibri"/>
                  <w:color w:val="000000"/>
                </w:rPr>
                <w:lastRenderedPageBreak/>
                <w:t xml:space="preserve">Gerente de BI; Gerente de Operações; Gerente de Infraestrutura; Coordenador de Infraestrutura; DBA; Dono da Aplicação; </w:t>
              </w:r>
              <w:proofErr w:type="spellStart"/>
              <w:r w:rsidRPr="00565677">
                <w:rPr>
                  <w:rFonts w:ascii="Calibri" w:hAnsi="Calibri" w:cs="Calibri"/>
                  <w:color w:val="000000"/>
                </w:rPr>
                <w:t>Capacitadores</w:t>
              </w:r>
              <w:proofErr w:type="spellEnd"/>
              <w:r w:rsidRPr="00565677">
                <w:rPr>
                  <w:rFonts w:ascii="Calibri" w:hAnsi="Calibri" w:cs="Calibri"/>
                  <w:color w:val="000000"/>
                </w:rPr>
                <w:t xml:space="preserve"> de custo de pessoal; RH.</w:t>
              </w:r>
            </w:ins>
            <w:del w:id="70" w:author="Felipe" w:date="2012-12-19T15:38:00Z">
              <w:r w:rsidDel="00D668D6">
                <w:rPr>
                  <w:rFonts w:ascii="Calibri" w:hAnsi="Calibri"/>
                  <w:color w:val="000000"/>
                </w:rPr>
                <w:delText>Gerente de BI; Gerente de Operações; Gerente de suporte a aplicação; DBA; Dono da Aplicação; Capacitadores de custo de pessoal; RH.</w:delText>
              </w:r>
            </w:del>
          </w:p>
        </w:tc>
        <w:tc>
          <w:tcPr>
            <w:tcW w:w="1542" w:type="pct"/>
            <w:tcBorders>
              <w:top w:val="single" w:sz="8" w:space="0" w:color="7BA0CD" w:themeColor="accent1" w:themeTint="BF"/>
              <w:bottom w:val="single" w:sz="8" w:space="0" w:color="7BA0CD" w:themeColor="accent1" w:themeTint="BF"/>
              <w:right w:val="single" w:sz="8" w:space="0" w:color="7BA0CD" w:themeColor="accent1" w:themeTint="BF"/>
            </w:tcBorders>
            <w:vAlign w:val="center"/>
            <w:hideMark/>
            <w:tcPrChange w:id="71" w:author="Felipe" w:date="2012-12-19T15:38:00Z">
              <w:tcPr>
                <w:tcW w:w="1542" w:type="pct"/>
                <w:tcBorders>
                  <w:top w:val="single" w:sz="8" w:space="0" w:color="7BA0CD" w:themeColor="accent1" w:themeTint="BF"/>
                  <w:bottom w:val="single" w:sz="8" w:space="0" w:color="7BA0CD" w:themeColor="accent1" w:themeTint="BF"/>
                  <w:right w:val="single" w:sz="8" w:space="0" w:color="7BA0CD" w:themeColor="accent1" w:themeTint="BF"/>
                </w:tcBorders>
                <w:hideMark/>
              </w:tcPr>
            </w:tcPrChange>
          </w:tcPr>
          <w:p w:rsidR="007926DE" w:rsidRDefault="007926DE">
            <w:pPr>
              <w:spacing w:before="56" w:after="113"/>
              <w:ind w:left="180"/>
              <w:cnfStyle w:val="000000010000" w:firstRow="0" w:lastRow="0" w:firstColumn="0" w:lastColumn="0" w:oddVBand="0" w:evenVBand="0" w:oddHBand="0" w:evenHBand="1" w:firstRowFirstColumn="0" w:firstRowLastColumn="0" w:lastRowFirstColumn="0" w:lastRowLastColumn="0"/>
            </w:pPr>
            <w:ins w:id="72" w:author="Felipe" w:date="2012-12-19T15:38:00Z">
              <w:r w:rsidRPr="00565677">
                <w:rPr>
                  <w:rFonts w:ascii="Calibri" w:hAnsi="Calibri" w:cs="Calibri"/>
                  <w:color w:val="000000"/>
                </w:rPr>
                <w:t>Carga executada com sucesso</w:t>
              </w:r>
            </w:ins>
            <w:del w:id="73" w:author="Felipe" w:date="2012-12-19T15:38:00Z">
              <w:r w:rsidDel="00D668D6">
                <w:rPr>
                  <w:rFonts w:asciiTheme="minorHAnsi" w:hAnsiTheme="minorHAnsi" w:cstheme="minorHAnsi"/>
                </w:rPr>
                <w:delText>Registros não processados ou com erros</w:delText>
              </w:r>
            </w:del>
          </w:p>
        </w:tc>
      </w:tr>
    </w:tbl>
    <w:p w:rsidR="009A6AB4" w:rsidRPr="003F639E" w:rsidRDefault="009A6AB4" w:rsidP="00160FD4">
      <w:pPr>
        <w:spacing w:before="56" w:after="113"/>
      </w:pPr>
      <w:r w:rsidRPr="003F639E">
        <w:lastRenderedPageBreak/>
        <w:t xml:space="preserve"> </w:t>
      </w:r>
    </w:p>
    <w:p w:rsidR="00473824" w:rsidRPr="003F639E" w:rsidRDefault="00473824" w:rsidP="00473824">
      <w:pPr>
        <w:spacing w:before="56" w:after="113"/>
        <w:ind w:left="180"/>
      </w:pPr>
    </w:p>
    <w:p w:rsidR="00B636BB" w:rsidRPr="003F639E" w:rsidRDefault="00B636BB" w:rsidP="00473824">
      <w:pPr>
        <w:pStyle w:val="MMTopic1"/>
        <w:rPr>
          <w:lang w:val="pt-BR"/>
        </w:rPr>
        <w:sectPr w:rsidR="00B636BB" w:rsidRPr="003F639E" w:rsidSect="00A26F9D">
          <w:headerReference w:type="default" r:id="rId141"/>
          <w:footerReference w:type="default" r:id="rId142"/>
          <w:headerReference w:type="first" r:id="rId143"/>
          <w:footerReference w:type="first" r:id="rId144"/>
          <w:pgSz w:w="16834" w:h="11909" w:orient="landscape" w:code="9"/>
          <w:pgMar w:top="1990" w:right="1520" w:bottom="1151" w:left="1134" w:header="567" w:footer="221" w:gutter="0"/>
          <w:cols w:space="720"/>
          <w:titlePg/>
          <w:docGrid w:linePitch="272"/>
        </w:sectPr>
      </w:pPr>
    </w:p>
    <w:p w:rsidR="00F522DB" w:rsidRPr="003F639E" w:rsidRDefault="00F522DB" w:rsidP="00F522DB">
      <w:pPr>
        <w:pStyle w:val="MMTopic1"/>
        <w:rPr>
          <w:lang w:val="pt-BR"/>
        </w:rPr>
      </w:pPr>
      <w:bookmarkStart w:id="74" w:name="_Toc342586739"/>
      <w:r>
        <w:rPr>
          <w:lang w:val="pt-BR"/>
        </w:rPr>
        <w:lastRenderedPageBreak/>
        <w:t>Reprocessamento</w:t>
      </w:r>
    </w:p>
    <w:p w:rsidR="00F522DB" w:rsidRDefault="00F522DB" w:rsidP="00F522DB">
      <w:pPr>
        <w:pStyle w:val="MMTopic1"/>
        <w:numPr>
          <w:ilvl w:val="0"/>
          <w:numId w:val="0"/>
        </w:numPr>
        <w:rPr>
          <w:lang w:val="pt-BR"/>
        </w:rPr>
      </w:pPr>
    </w:p>
    <w:p w:rsidR="00F522DB" w:rsidRDefault="00F522DB" w:rsidP="00F522DB">
      <w:pPr>
        <w:pStyle w:val="MMTopic1"/>
        <w:numPr>
          <w:ilvl w:val="0"/>
          <w:numId w:val="0"/>
        </w:numPr>
        <w:rPr>
          <w:lang w:val="pt-BR"/>
        </w:rPr>
      </w:pPr>
    </w:p>
    <w:p w:rsidR="00F522DB" w:rsidRDefault="00F522DB" w:rsidP="00F522DB">
      <w:pPr>
        <w:pStyle w:val="MMTopic1"/>
        <w:numPr>
          <w:ilvl w:val="0"/>
          <w:numId w:val="0"/>
        </w:numPr>
        <w:rPr>
          <w:lang w:val="pt-BR"/>
        </w:rPr>
      </w:pPr>
    </w:p>
    <w:p w:rsidR="00F522DB" w:rsidRDefault="00F522DB" w:rsidP="00F522DB">
      <w:pPr>
        <w:pStyle w:val="MMTopic1"/>
        <w:numPr>
          <w:ilvl w:val="0"/>
          <w:numId w:val="0"/>
        </w:numPr>
        <w:rPr>
          <w:lang w:val="pt-BR"/>
        </w:rPr>
      </w:pPr>
    </w:p>
    <w:p w:rsidR="00F522DB" w:rsidRDefault="00F522DB" w:rsidP="00F522DB">
      <w:pPr>
        <w:pStyle w:val="MMTopic1"/>
        <w:numPr>
          <w:ilvl w:val="0"/>
          <w:numId w:val="0"/>
        </w:numPr>
        <w:rPr>
          <w:lang w:val="pt-BR"/>
        </w:rPr>
      </w:pPr>
    </w:p>
    <w:p w:rsidR="00F522DB" w:rsidRDefault="00F522DB" w:rsidP="00F522DB">
      <w:pPr>
        <w:pStyle w:val="MMTopic1"/>
        <w:numPr>
          <w:ilvl w:val="0"/>
          <w:numId w:val="0"/>
        </w:numPr>
        <w:rPr>
          <w:lang w:val="pt-BR"/>
        </w:rPr>
      </w:pPr>
    </w:p>
    <w:p w:rsidR="00F522DB" w:rsidRDefault="00F522DB" w:rsidP="00F522DB">
      <w:pPr>
        <w:pStyle w:val="MMTopic1"/>
        <w:numPr>
          <w:ilvl w:val="0"/>
          <w:numId w:val="0"/>
        </w:numPr>
        <w:rPr>
          <w:lang w:val="pt-BR"/>
        </w:rPr>
      </w:pPr>
    </w:p>
    <w:p w:rsidR="00F522DB" w:rsidRDefault="00F522DB" w:rsidP="00F522DB">
      <w:pPr>
        <w:pStyle w:val="MMTopic1"/>
        <w:numPr>
          <w:ilvl w:val="0"/>
          <w:numId w:val="0"/>
        </w:numPr>
        <w:rPr>
          <w:lang w:val="pt-BR"/>
        </w:rPr>
      </w:pPr>
    </w:p>
    <w:p w:rsidR="00F522DB" w:rsidRDefault="00F522DB" w:rsidP="00F522DB">
      <w:pPr>
        <w:pStyle w:val="MMTopic1"/>
        <w:numPr>
          <w:ilvl w:val="0"/>
          <w:numId w:val="0"/>
        </w:numPr>
        <w:rPr>
          <w:lang w:val="pt-BR"/>
        </w:rPr>
      </w:pPr>
    </w:p>
    <w:p w:rsidR="00F522DB" w:rsidRDefault="00F522DB" w:rsidP="00F522DB">
      <w:pPr>
        <w:pStyle w:val="MMTopic1"/>
        <w:numPr>
          <w:ilvl w:val="0"/>
          <w:numId w:val="0"/>
        </w:numPr>
        <w:rPr>
          <w:lang w:val="pt-BR"/>
        </w:rPr>
      </w:pPr>
    </w:p>
    <w:p w:rsidR="00F522DB" w:rsidRDefault="00F522DB" w:rsidP="00F522DB">
      <w:pPr>
        <w:pStyle w:val="MMTopic1"/>
        <w:numPr>
          <w:ilvl w:val="0"/>
          <w:numId w:val="0"/>
        </w:numPr>
        <w:rPr>
          <w:lang w:val="pt-BR"/>
        </w:rPr>
      </w:pPr>
    </w:p>
    <w:p w:rsidR="00F522DB" w:rsidRDefault="00F522DB" w:rsidP="00F522DB">
      <w:pPr>
        <w:pStyle w:val="MMTopic1"/>
        <w:numPr>
          <w:ilvl w:val="0"/>
          <w:numId w:val="0"/>
        </w:numPr>
        <w:rPr>
          <w:lang w:val="pt-BR"/>
        </w:rPr>
      </w:pPr>
    </w:p>
    <w:p w:rsidR="00F522DB" w:rsidRDefault="00F522DB" w:rsidP="00F522DB">
      <w:pPr>
        <w:pStyle w:val="MMTopic1"/>
        <w:numPr>
          <w:ilvl w:val="0"/>
          <w:numId w:val="0"/>
        </w:numPr>
        <w:rPr>
          <w:lang w:val="pt-BR"/>
        </w:rPr>
      </w:pPr>
    </w:p>
    <w:p w:rsidR="00F522DB" w:rsidRDefault="00F522DB" w:rsidP="00F522DB">
      <w:pPr>
        <w:pStyle w:val="MMTopic1"/>
        <w:numPr>
          <w:ilvl w:val="0"/>
          <w:numId w:val="0"/>
        </w:numPr>
        <w:rPr>
          <w:lang w:val="pt-BR"/>
        </w:rPr>
      </w:pPr>
    </w:p>
    <w:p w:rsidR="00F522DB" w:rsidRDefault="00F522DB" w:rsidP="00F522DB">
      <w:pPr>
        <w:pStyle w:val="MMTopic1"/>
        <w:numPr>
          <w:ilvl w:val="0"/>
          <w:numId w:val="0"/>
        </w:numPr>
        <w:rPr>
          <w:lang w:val="pt-BR"/>
        </w:rPr>
      </w:pPr>
    </w:p>
    <w:p w:rsidR="00473824" w:rsidRPr="003F639E" w:rsidRDefault="00473824" w:rsidP="00473824">
      <w:pPr>
        <w:pStyle w:val="MMTopic1"/>
        <w:rPr>
          <w:lang w:val="pt-BR"/>
        </w:rPr>
      </w:pPr>
      <w:r w:rsidRPr="003F639E">
        <w:rPr>
          <w:lang w:val="pt-BR"/>
        </w:rPr>
        <w:lastRenderedPageBreak/>
        <w:t xml:space="preserve">Mapeamento </w:t>
      </w:r>
      <w:r w:rsidR="009A6AB4" w:rsidRPr="003F639E">
        <w:rPr>
          <w:lang w:val="pt-BR"/>
        </w:rPr>
        <w:t xml:space="preserve">Técnico </w:t>
      </w:r>
      <w:r w:rsidRPr="003F639E">
        <w:rPr>
          <w:lang w:val="pt-BR"/>
        </w:rPr>
        <w:t>de Origem para Destino</w:t>
      </w:r>
      <w:bookmarkEnd w:id="74"/>
    </w:p>
    <w:p w:rsidR="00B636BB" w:rsidRPr="003F639E" w:rsidRDefault="00B636BB">
      <w:pPr>
        <w:widowControl/>
        <w:spacing w:before="0" w:after="0" w:line="240" w:lineRule="auto"/>
      </w:pPr>
    </w:p>
    <w:p w:rsidR="00FE6E4B" w:rsidRPr="00CF0FEF" w:rsidRDefault="00CF0FEF">
      <w:pPr>
        <w:widowControl/>
        <w:spacing w:before="0" w:after="0" w:line="240" w:lineRule="auto"/>
        <w:rPr>
          <w:rFonts w:asciiTheme="minorHAnsi" w:eastAsiaTheme="majorEastAsia" w:hAnsiTheme="minorHAnsi" w:cstheme="majorBidi"/>
          <w:bCs/>
          <w:color w:val="FF0000"/>
          <w:sz w:val="24"/>
          <w:szCs w:val="24"/>
        </w:rPr>
      </w:pPr>
      <w:r w:rsidRPr="00CF0FEF">
        <w:rPr>
          <w:rFonts w:asciiTheme="minorHAnsi" w:eastAsiaTheme="majorEastAsia" w:hAnsiTheme="minorHAnsi" w:cstheme="majorBidi"/>
          <w:bCs/>
          <w:color w:val="FF0000"/>
          <w:sz w:val="24"/>
          <w:szCs w:val="24"/>
        </w:rPr>
        <w:t>Mapeamento técnico do processo de Alocação.</w:t>
      </w:r>
    </w:p>
    <w:bookmarkStart w:id="75" w:name="_MON_1417359333"/>
    <w:bookmarkEnd w:id="75"/>
    <w:p w:rsidR="00FE6E4B" w:rsidRPr="003F639E" w:rsidRDefault="00451AA2" w:rsidP="00FE6E4B">
      <w:pPr>
        <w:widowControl/>
        <w:spacing w:before="0" w:after="0" w:line="240" w:lineRule="auto"/>
      </w:pPr>
      <w:r>
        <w:object w:dxaOrig="2069" w:dyaOrig="1320">
          <v:shape id="_x0000_i1025" type="#_x0000_t75" style="width:103.5pt;height:66pt" o:ole="">
            <v:imagedata r:id="rId145" o:title=""/>
          </v:shape>
          <o:OLEObject Type="Embed" ProgID="Excel.Sheet.12" ShapeID="_x0000_i1025" DrawAspect="Icon" ObjectID="_1417441506" r:id="rId146"/>
        </w:object>
      </w:r>
    </w:p>
    <w:p w:rsidR="0008598C" w:rsidRDefault="0008598C">
      <w:pPr>
        <w:widowControl/>
        <w:spacing w:before="0" w:after="0" w:line="240" w:lineRule="auto"/>
      </w:pPr>
    </w:p>
    <w:p w:rsidR="0020719D" w:rsidRPr="00CF0FEF" w:rsidRDefault="0020719D" w:rsidP="0020719D">
      <w:pPr>
        <w:widowControl/>
        <w:spacing w:before="0" w:after="0" w:line="240" w:lineRule="auto"/>
        <w:rPr>
          <w:rFonts w:asciiTheme="minorHAnsi" w:eastAsiaTheme="majorEastAsia" w:hAnsiTheme="minorHAnsi" w:cstheme="majorBidi"/>
          <w:bCs/>
          <w:color w:val="FF0000"/>
          <w:sz w:val="24"/>
          <w:szCs w:val="24"/>
        </w:rPr>
      </w:pPr>
      <w:r w:rsidRPr="00CF0FEF">
        <w:rPr>
          <w:rFonts w:asciiTheme="minorHAnsi" w:eastAsiaTheme="majorEastAsia" w:hAnsiTheme="minorHAnsi" w:cstheme="majorBidi"/>
          <w:bCs/>
          <w:color w:val="FF0000"/>
          <w:sz w:val="24"/>
          <w:szCs w:val="24"/>
        </w:rPr>
        <w:t xml:space="preserve">Mapeamento técnico do processo de </w:t>
      </w:r>
      <w:r>
        <w:rPr>
          <w:rFonts w:asciiTheme="minorHAnsi" w:eastAsiaTheme="majorEastAsia" w:hAnsiTheme="minorHAnsi" w:cstheme="majorBidi"/>
          <w:bCs/>
          <w:color w:val="FF0000"/>
          <w:sz w:val="24"/>
          <w:szCs w:val="24"/>
        </w:rPr>
        <w:t>Faltas</w:t>
      </w:r>
      <w:r w:rsidRPr="00CF0FEF">
        <w:rPr>
          <w:rFonts w:asciiTheme="minorHAnsi" w:eastAsiaTheme="majorEastAsia" w:hAnsiTheme="minorHAnsi" w:cstheme="majorBidi"/>
          <w:bCs/>
          <w:color w:val="FF0000"/>
          <w:sz w:val="24"/>
          <w:szCs w:val="24"/>
        </w:rPr>
        <w:t>.</w:t>
      </w:r>
    </w:p>
    <w:p w:rsidR="0020719D" w:rsidRDefault="001D1190" w:rsidP="0020719D">
      <w:pPr>
        <w:widowControl/>
        <w:spacing w:before="0" w:after="0" w:line="240" w:lineRule="auto"/>
      </w:pPr>
      <w:r>
        <w:object w:dxaOrig="1550" w:dyaOrig="991">
          <v:shape id="_x0000_i1026" type="#_x0000_t75" style="width:77.25pt;height:49.5pt" o:ole="">
            <v:imagedata r:id="rId147" o:title=""/>
          </v:shape>
          <o:OLEObject Type="Embed" ProgID="Excel.Sheet.12" ShapeID="_x0000_i1026" DrawAspect="Icon" ObjectID="_1417441507" r:id="rId148"/>
        </w:object>
      </w:r>
    </w:p>
    <w:p w:rsidR="0020719D" w:rsidRDefault="0020719D" w:rsidP="0020719D">
      <w:pPr>
        <w:widowControl/>
        <w:spacing w:before="0" w:after="0" w:line="240" w:lineRule="auto"/>
      </w:pPr>
    </w:p>
    <w:p w:rsidR="001D1190" w:rsidRDefault="001D1190" w:rsidP="001D1190">
      <w:pPr>
        <w:widowControl/>
        <w:spacing w:before="0" w:after="0" w:line="240" w:lineRule="auto"/>
        <w:rPr>
          <w:rFonts w:asciiTheme="minorHAnsi" w:eastAsiaTheme="majorEastAsia" w:hAnsiTheme="minorHAnsi" w:cstheme="majorBidi"/>
          <w:bCs/>
          <w:color w:val="FF0000"/>
          <w:sz w:val="24"/>
          <w:szCs w:val="24"/>
        </w:rPr>
      </w:pPr>
      <w:r w:rsidRPr="00CF0FEF">
        <w:rPr>
          <w:rFonts w:asciiTheme="minorHAnsi" w:eastAsiaTheme="majorEastAsia" w:hAnsiTheme="minorHAnsi" w:cstheme="majorBidi"/>
          <w:bCs/>
          <w:color w:val="FF0000"/>
          <w:sz w:val="24"/>
          <w:szCs w:val="24"/>
        </w:rPr>
        <w:t xml:space="preserve">Mapeamento técnico do processo de </w:t>
      </w:r>
      <w:r>
        <w:rPr>
          <w:rFonts w:asciiTheme="minorHAnsi" w:eastAsiaTheme="majorEastAsia" w:hAnsiTheme="minorHAnsi" w:cstheme="majorBidi"/>
          <w:bCs/>
          <w:color w:val="FF0000"/>
          <w:sz w:val="24"/>
          <w:szCs w:val="24"/>
        </w:rPr>
        <w:t>Extensão</w:t>
      </w:r>
      <w:r w:rsidRPr="00CF0FEF">
        <w:rPr>
          <w:rFonts w:asciiTheme="minorHAnsi" w:eastAsiaTheme="majorEastAsia" w:hAnsiTheme="minorHAnsi" w:cstheme="majorBidi"/>
          <w:bCs/>
          <w:color w:val="FF0000"/>
          <w:sz w:val="24"/>
          <w:szCs w:val="24"/>
        </w:rPr>
        <w:t>.</w:t>
      </w:r>
    </w:p>
    <w:p w:rsidR="001D1190" w:rsidRDefault="001D1190" w:rsidP="001D1190">
      <w:pPr>
        <w:widowControl/>
        <w:spacing w:before="0" w:after="0" w:line="240" w:lineRule="auto"/>
        <w:rPr>
          <w:rFonts w:asciiTheme="minorHAnsi" w:eastAsiaTheme="majorEastAsia" w:hAnsiTheme="minorHAnsi" w:cstheme="majorBidi"/>
          <w:bCs/>
          <w:color w:val="FF0000"/>
          <w:sz w:val="24"/>
          <w:szCs w:val="24"/>
        </w:rPr>
      </w:pPr>
      <w:r>
        <w:rPr>
          <w:rFonts w:asciiTheme="minorHAnsi" w:eastAsiaTheme="majorEastAsia" w:hAnsiTheme="minorHAnsi" w:cstheme="majorBidi"/>
          <w:bCs/>
          <w:color w:val="FF0000"/>
          <w:sz w:val="24"/>
          <w:szCs w:val="24"/>
        </w:rPr>
        <w:object w:dxaOrig="1550" w:dyaOrig="991">
          <v:shape id="_x0000_i1027" type="#_x0000_t75" style="width:77.25pt;height:49.5pt" o:ole="">
            <v:imagedata r:id="rId149" o:title=""/>
          </v:shape>
          <o:OLEObject Type="Embed" ProgID="Excel.Sheet.12" ShapeID="_x0000_i1027" DrawAspect="Icon" ObjectID="_1417441508" r:id="rId150"/>
        </w:object>
      </w:r>
    </w:p>
    <w:p w:rsidR="001D1190" w:rsidRDefault="001D1190" w:rsidP="001D1190">
      <w:pPr>
        <w:widowControl/>
        <w:spacing w:before="0" w:after="0" w:line="240" w:lineRule="auto"/>
        <w:rPr>
          <w:rFonts w:asciiTheme="minorHAnsi" w:eastAsiaTheme="majorEastAsia" w:hAnsiTheme="minorHAnsi" w:cstheme="majorBidi"/>
          <w:bCs/>
          <w:color w:val="FF0000"/>
          <w:sz w:val="24"/>
          <w:szCs w:val="24"/>
        </w:rPr>
      </w:pPr>
    </w:p>
    <w:p w:rsidR="001D1190" w:rsidRPr="00CF0FEF" w:rsidRDefault="001D1190" w:rsidP="001D1190">
      <w:pPr>
        <w:widowControl/>
        <w:spacing w:before="0" w:after="0" w:line="240" w:lineRule="auto"/>
        <w:rPr>
          <w:rFonts w:asciiTheme="minorHAnsi" w:eastAsiaTheme="majorEastAsia" w:hAnsiTheme="minorHAnsi" w:cstheme="majorBidi"/>
          <w:bCs/>
          <w:color w:val="FF0000"/>
          <w:sz w:val="24"/>
          <w:szCs w:val="24"/>
        </w:rPr>
      </w:pPr>
      <w:r w:rsidRPr="00CF0FEF">
        <w:rPr>
          <w:rFonts w:asciiTheme="minorHAnsi" w:eastAsiaTheme="majorEastAsia" w:hAnsiTheme="minorHAnsi" w:cstheme="majorBidi"/>
          <w:bCs/>
          <w:color w:val="FF0000"/>
          <w:sz w:val="24"/>
          <w:szCs w:val="24"/>
        </w:rPr>
        <w:t xml:space="preserve">Mapeamento técnico do processo de </w:t>
      </w:r>
      <w:r>
        <w:rPr>
          <w:rFonts w:asciiTheme="minorHAnsi" w:eastAsiaTheme="majorEastAsia" w:hAnsiTheme="minorHAnsi" w:cstheme="majorBidi"/>
          <w:bCs/>
          <w:color w:val="FF0000"/>
          <w:sz w:val="24"/>
          <w:szCs w:val="24"/>
        </w:rPr>
        <w:t>Especialização</w:t>
      </w:r>
      <w:r w:rsidRPr="00CF0FEF">
        <w:rPr>
          <w:rFonts w:asciiTheme="minorHAnsi" w:eastAsiaTheme="majorEastAsia" w:hAnsiTheme="minorHAnsi" w:cstheme="majorBidi"/>
          <w:bCs/>
          <w:color w:val="FF0000"/>
          <w:sz w:val="24"/>
          <w:szCs w:val="24"/>
        </w:rPr>
        <w:t>.</w:t>
      </w:r>
    </w:p>
    <w:p w:rsidR="001D1190" w:rsidRDefault="001D1190" w:rsidP="001D1190">
      <w:pPr>
        <w:widowControl/>
        <w:spacing w:before="0" w:after="0" w:line="240" w:lineRule="auto"/>
        <w:rPr>
          <w:rFonts w:asciiTheme="minorHAnsi" w:eastAsiaTheme="majorEastAsia" w:hAnsiTheme="minorHAnsi" w:cstheme="majorBidi"/>
          <w:bCs/>
          <w:color w:val="FF0000"/>
          <w:sz w:val="24"/>
          <w:szCs w:val="24"/>
        </w:rPr>
      </w:pPr>
      <w:r>
        <w:rPr>
          <w:rFonts w:asciiTheme="minorHAnsi" w:eastAsiaTheme="majorEastAsia" w:hAnsiTheme="minorHAnsi" w:cstheme="majorBidi"/>
          <w:bCs/>
          <w:color w:val="FF0000"/>
          <w:sz w:val="24"/>
          <w:szCs w:val="24"/>
        </w:rPr>
        <w:object w:dxaOrig="1550" w:dyaOrig="991">
          <v:shape id="_x0000_i1028" type="#_x0000_t75" style="width:77.25pt;height:49.5pt" o:ole="">
            <v:imagedata r:id="rId151" o:title=""/>
          </v:shape>
          <o:OLEObject Type="Embed" ProgID="Excel.Sheet.12" ShapeID="_x0000_i1028" DrawAspect="Icon" ObjectID="_1417441509" r:id="rId152"/>
        </w:object>
      </w:r>
    </w:p>
    <w:p w:rsidR="001D1190" w:rsidRDefault="001D1190" w:rsidP="001D1190">
      <w:pPr>
        <w:widowControl/>
        <w:spacing w:before="0" w:after="0" w:line="240" w:lineRule="auto"/>
        <w:rPr>
          <w:rFonts w:asciiTheme="minorHAnsi" w:eastAsiaTheme="majorEastAsia" w:hAnsiTheme="minorHAnsi" w:cstheme="majorBidi"/>
          <w:bCs/>
          <w:color w:val="FF0000"/>
          <w:sz w:val="24"/>
          <w:szCs w:val="24"/>
        </w:rPr>
      </w:pPr>
    </w:p>
    <w:p w:rsidR="001D1190" w:rsidRPr="00CF0FEF" w:rsidRDefault="001D1190" w:rsidP="001D1190">
      <w:pPr>
        <w:widowControl/>
        <w:spacing w:before="0" w:after="0" w:line="240" w:lineRule="auto"/>
        <w:rPr>
          <w:rFonts w:asciiTheme="minorHAnsi" w:eastAsiaTheme="majorEastAsia" w:hAnsiTheme="minorHAnsi" w:cstheme="majorBidi"/>
          <w:bCs/>
          <w:color w:val="FF0000"/>
          <w:sz w:val="24"/>
          <w:szCs w:val="24"/>
        </w:rPr>
      </w:pPr>
      <w:r w:rsidRPr="00CF0FEF">
        <w:rPr>
          <w:rFonts w:asciiTheme="minorHAnsi" w:eastAsiaTheme="majorEastAsia" w:hAnsiTheme="minorHAnsi" w:cstheme="majorBidi"/>
          <w:bCs/>
          <w:color w:val="FF0000"/>
          <w:sz w:val="24"/>
          <w:szCs w:val="24"/>
        </w:rPr>
        <w:t xml:space="preserve">Mapeamento técnico do processo de </w:t>
      </w:r>
      <w:r>
        <w:rPr>
          <w:rFonts w:asciiTheme="minorHAnsi" w:eastAsiaTheme="majorEastAsia" w:hAnsiTheme="minorHAnsi" w:cstheme="majorBidi"/>
          <w:bCs/>
          <w:color w:val="FF0000"/>
          <w:sz w:val="24"/>
          <w:szCs w:val="24"/>
        </w:rPr>
        <w:t>Turma Online</w:t>
      </w:r>
      <w:r w:rsidRPr="00CF0FEF">
        <w:rPr>
          <w:rFonts w:asciiTheme="minorHAnsi" w:eastAsiaTheme="majorEastAsia" w:hAnsiTheme="minorHAnsi" w:cstheme="majorBidi"/>
          <w:bCs/>
          <w:color w:val="FF0000"/>
          <w:sz w:val="24"/>
          <w:szCs w:val="24"/>
        </w:rPr>
        <w:t>.</w:t>
      </w:r>
    </w:p>
    <w:p w:rsidR="001D1190" w:rsidRPr="00CF0FEF" w:rsidRDefault="001D1190" w:rsidP="001D1190">
      <w:pPr>
        <w:widowControl/>
        <w:spacing w:before="0" w:after="0" w:line="240" w:lineRule="auto"/>
        <w:rPr>
          <w:rFonts w:asciiTheme="minorHAnsi" w:eastAsiaTheme="majorEastAsia" w:hAnsiTheme="minorHAnsi" w:cstheme="majorBidi"/>
          <w:bCs/>
          <w:color w:val="FF0000"/>
          <w:sz w:val="24"/>
          <w:szCs w:val="24"/>
        </w:rPr>
      </w:pPr>
      <w:r>
        <w:rPr>
          <w:rFonts w:asciiTheme="minorHAnsi" w:eastAsiaTheme="majorEastAsia" w:hAnsiTheme="minorHAnsi" w:cstheme="majorBidi"/>
          <w:bCs/>
          <w:color w:val="FF0000"/>
          <w:sz w:val="24"/>
          <w:szCs w:val="24"/>
        </w:rPr>
        <w:object w:dxaOrig="1550" w:dyaOrig="991">
          <v:shape id="_x0000_i1029" type="#_x0000_t75" style="width:77.25pt;height:49.5pt" o:ole="">
            <v:imagedata r:id="rId153" o:title=""/>
          </v:shape>
          <o:OLEObject Type="Embed" ProgID="Excel.Sheet.12" ShapeID="_x0000_i1029" DrawAspect="Icon" ObjectID="_1417441510" r:id="rId154"/>
        </w:object>
      </w:r>
    </w:p>
    <w:p w:rsidR="001D1190" w:rsidRDefault="001D1190" w:rsidP="0020719D">
      <w:pPr>
        <w:widowControl/>
        <w:spacing w:before="0" w:after="0" w:line="240" w:lineRule="auto"/>
      </w:pPr>
    </w:p>
    <w:p w:rsidR="0008598C" w:rsidRPr="00CF0FEF" w:rsidRDefault="0008598C" w:rsidP="0008598C">
      <w:pPr>
        <w:widowControl/>
        <w:spacing w:before="0" w:after="0" w:line="240" w:lineRule="auto"/>
        <w:rPr>
          <w:rFonts w:asciiTheme="minorHAnsi" w:eastAsiaTheme="majorEastAsia" w:hAnsiTheme="minorHAnsi" w:cstheme="majorBidi"/>
          <w:bCs/>
          <w:color w:val="FF0000"/>
          <w:sz w:val="24"/>
          <w:szCs w:val="24"/>
        </w:rPr>
      </w:pPr>
      <w:r w:rsidRPr="00CF0FEF">
        <w:rPr>
          <w:rFonts w:asciiTheme="minorHAnsi" w:eastAsiaTheme="majorEastAsia" w:hAnsiTheme="minorHAnsi" w:cstheme="majorBidi"/>
          <w:bCs/>
          <w:color w:val="FF0000"/>
          <w:sz w:val="24"/>
          <w:szCs w:val="24"/>
        </w:rPr>
        <w:t xml:space="preserve">Mapeamento técnico do processo de </w:t>
      </w:r>
      <w:r>
        <w:rPr>
          <w:rFonts w:asciiTheme="minorHAnsi" w:eastAsiaTheme="majorEastAsia" w:hAnsiTheme="minorHAnsi" w:cstheme="majorBidi"/>
          <w:bCs/>
          <w:color w:val="FF0000"/>
          <w:sz w:val="24"/>
          <w:szCs w:val="24"/>
        </w:rPr>
        <w:t>Atuação Variável</w:t>
      </w:r>
      <w:r w:rsidRPr="00CF0FEF">
        <w:rPr>
          <w:rFonts w:asciiTheme="minorHAnsi" w:eastAsiaTheme="majorEastAsia" w:hAnsiTheme="minorHAnsi" w:cstheme="majorBidi"/>
          <w:bCs/>
          <w:color w:val="FF0000"/>
          <w:sz w:val="24"/>
          <w:szCs w:val="24"/>
        </w:rPr>
        <w:t>.</w:t>
      </w:r>
    </w:p>
    <w:p w:rsidR="0020719D" w:rsidRDefault="001D1190">
      <w:pPr>
        <w:widowControl/>
        <w:spacing w:before="0" w:after="0" w:line="240" w:lineRule="auto"/>
      </w:pPr>
      <w:r>
        <w:object w:dxaOrig="1550" w:dyaOrig="991">
          <v:shape id="_x0000_i1030" type="#_x0000_t75" style="width:77.25pt;height:49.5pt" o:ole="">
            <v:imagedata r:id="rId155" o:title=""/>
          </v:shape>
          <o:OLEObject Type="Embed" ProgID="Excel.Sheet.12" ShapeID="_x0000_i1030" DrawAspect="Icon" ObjectID="_1417441511" r:id="rId156"/>
        </w:object>
      </w:r>
    </w:p>
    <w:p w:rsidR="0020719D" w:rsidRDefault="0020719D">
      <w:pPr>
        <w:widowControl/>
        <w:spacing w:before="0" w:after="0" w:line="240" w:lineRule="auto"/>
      </w:pPr>
    </w:p>
    <w:p w:rsidR="00906E8A" w:rsidRPr="00CF0FEF" w:rsidRDefault="00906E8A" w:rsidP="00906E8A">
      <w:pPr>
        <w:widowControl/>
        <w:spacing w:before="0" w:after="0" w:line="240" w:lineRule="auto"/>
        <w:rPr>
          <w:rFonts w:asciiTheme="minorHAnsi" w:eastAsiaTheme="majorEastAsia" w:hAnsiTheme="minorHAnsi" w:cstheme="majorBidi"/>
          <w:bCs/>
          <w:color w:val="FF0000"/>
          <w:sz w:val="24"/>
          <w:szCs w:val="24"/>
        </w:rPr>
      </w:pPr>
      <w:r w:rsidRPr="00CF0FEF">
        <w:rPr>
          <w:rFonts w:asciiTheme="minorHAnsi" w:eastAsiaTheme="majorEastAsia" w:hAnsiTheme="minorHAnsi" w:cstheme="majorBidi"/>
          <w:bCs/>
          <w:color w:val="FF0000"/>
          <w:sz w:val="24"/>
          <w:szCs w:val="24"/>
        </w:rPr>
        <w:t xml:space="preserve">Mapeamento técnico do processo de </w:t>
      </w:r>
      <w:r>
        <w:rPr>
          <w:rFonts w:asciiTheme="minorHAnsi" w:eastAsiaTheme="majorEastAsia" w:hAnsiTheme="minorHAnsi" w:cstheme="majorBidi"/>
          <w:bCs/>
          <w:color w:val="FF0000"/>
          <w:sz w:val="24"/>
          <w:szCs w:val="24"/>
        </w:rPr>
        <w:t>Atuação Fixa</w:t>
      </w:r>
      <w:r w:rsidRPr="00CF0FEF">
        <w:rPr>
          <w:rFonts w:asciiTheme="minorHAnsi" w:eastAsiaTheme="majorEastAsia" w:hAnsiTheme="minorHAnsi" w:cstheme="majorBidi"/>
          <w:bCs/>
          <w:color w:val="FF0000"/>
          <w:sz w:val="24"/>
          <w:szCs w:val="24"/>
        </w:rPr>
        <w:t>.</w:t>
      </w:r>
    </w:p>
    <w:p w:rsidR="00F522DB" w:rsidRDefault="001D1190">
      <w:pPr>
        <w:widowControl/>
        <w:spacing w:before="0" w:after="0" w:line="240" w:lineRule="auto"/>
      </w:pPr>
      <w:r>
        <w:object w:dxaOrig="1550" w:dyaOrig="991">
          <v:shape id="_x0000_i1031" type="#_x0000_t75" style="width:77.25pt;height:49.5pt" o:ole="">
            <v:imagedata r:id="rId157" o:title=""/>
          </v:shape>
          <o:OLEObject Type="Embed" ProgID="Excel.Sheet.12" ShapeID="_x0000_i1031" DrawAspect="Icon" ObjectID="_1417441512" r:id="rId158"/>
        </w:object>
      </w:r>
    </w:p>
    <w:p w:rsidR="00F522DB" w:rsidRDefault="00F522DB">
      <w:pPr>
        <w:widowControl/>
        <w:spacing w:before="0" w:after="0" w:line="240" w:lineRule="auto"/>
      </w:pPr>
    </w:p>
    <w:p w:rsidR="00F522DB" w:rsidRDefault="00F522DB">
      <w:pPr>
        <w:widowControl/>
        <w:spacing w:before="0" w:after="0" w:line="240" w:lineRule="auto"/>
      </w:pPr>
    </w:p>
    <w:p w:rsidR="00F522DB" w:rsidRDefault="00F522DB">
      <w:pPr>
        <w:widowControl/>
        <w:spacing w:before="0" w:after="0" w:line="240" w:lineRule="auto"/>
      </w:pPr>
    </w:p>
    <w:p w:rsidR="00F522DB" w:rsidRDefault="00F522DB">
      <w:pPr>
        <w:widowControl/>
        <w:spacing w:before="0" w:after="0" w:line="240" w:lineRule="auto"/>
      </w:pPr>
    </w:p>
    <w:p w:rsidR="00F522DB" w:rsidRDefault="00F522DB">
      <w:pPr>
        <w:widowControl/>
        <w:spacing w:before="0" w:after="0" w:line="240" w:lineRule="auto"/>
      </w:pPr>
    </w:p>
    <w:p w:rsidR="00F522DB" w:rsidRDefault="00F522DB">
      <w:pPr>
        <w:widowControl/>
        <w:spacing w:before="0" w:after="0" w:line="240" w:lineRule="auto"/>
      </w:pPr>
    </w:p>
    <w:p w:rsidR="00F522DB" w:rsidRDefault="00F522DB">
      <w:pPr>
        <w:widowControl/>
        <w:spacing w:before="0" w:after="0" w:line="240" w:lineRule="auto"/>
      </w:pPr>
    </w:p>
    <w:p w:rsidR="00FE6E4B" w:rsidRPr="003F639E" w:rsidRDefault="00FE6E4B">
      <w:pPr>
        <w:widowControl/>
        <w:spacing w:before="0" w:after="0" w:line="240" w:lineRule="auto"/>
        <w:rPr>
          <w:rFonts w:asciiTheme="majorHAnsi" w:eastAsiaTheme="majorEastAsia" w:hAnsiTheme="majorHAnsi" w:cstheme="majorBidi"/>
          <w:b/>
          <w:bCs/>
          <w:color w:val="365F91" w:themeColor="accent1" w:themeShade="BF"/>
          <w:sz w:val="28"/>
          <w:szCs w:val="28"/>
        </w:rPr>
      </w:pPr>
      <w:r w:rsidRPr="003F639E">
        <w:br w:type="page"/>
      </w:r>
    </w:p>
    <w:p w:rsidR="00473824" w:rsidRPr="003F639E" w:rsidRDefault="00473824" w:rsidP="00473824">
      <w:pPr>
        <w:pStyle w:val="MMTopic1"/>
        <w:rPr>
          <w:lang w:val="pt-BR"/>
        </w:rPr>
      </w:pPr>
      <w:bookmarkStart w:id="76" w:name="_Toc342586740"/>
      <w:r w:rsidRPr="003F639E">
        <w:rPr>
          <w:lang w:val="pt-BR"/>
        </w:rPr>
        <w:lastRenderedPageBreak/>
        <w:t>Definição de Abreviaturas, Siglas e Acrônimos</w:t>
      </w:r>
      <w:bookmarkEnd w:id="76"/>
    </w:p>
    <w:p w:rsidR="00473824" w:rsidRPr="003F639E" w:rsidRDefault="00473824" w:rsidP="00473824">
      <w:pPr>
        <w:spacing w:before="100" w:beforeAutospacing="1" w:after="100" w:afterAutospacing="1"/>
      </w:pPr>
      <w:r w:rsidRPr="003F639E">
        <w:rPr>
          <w:rFonts w:ascii="Calibri" w:hAnsi="Calibri" w:cs="Calibri"/>
          <w:color w:val="000000"/>
        </w:rPr>
        <w:t>Esta seção contém em ordem alfabética a explicação de conceitos, termos, siglas e abreviaturas usadas neste documento.</w:t>
      </w:r>
    </w:p>
    <w:p w:rsidR="00473824" w:rsidRPr="003F639E" w:rsidRDefault="00473824" w:rsidP="00473824">
      <w:pPr>
        <w:spacing w:before="56" w:after="113"/>
      </w:pPr>
      <w:r w:rsidRPr="003F639E">
        <w:t xml:space="preserve"> </w:t>
      </w:r>
    </w:p>
    <w:p w:rsidR="00473824" w:rsidRPr="003F639E" w:rsidRDefault="00473824" w:rsidP="00473824">
      <w:pPr>
        <w:pStyle w:val="MMEmpty"/>
        <w:rPr>
          <w:lang w:val="pt-BR"/>
        </w:rPr>
      </w:pPr>
    </w:p>
    <w:p w:rsidR="00473824" w:rsidRPr="003F639E" w:rsidRDefault="00473824" w:rsidP="00473824"/>
    <w:p w:rsidR="00D40F24" w:rsidRDefault="00D40F24">
      <w:pPr>
        <w:rPr>
          <w:rFonts w:ascii="Arial" w:hAnsi="Arial" w:cs="Arial"/>
        </w:rPr>
      </w:pPr>
    </w:p>
    <w:p w:rsidR="00D40F24" w:rsidRPr="00D40F24" w:rsidRDefault="00D40F24" w:rsidP="00D40F24">
      <w:pPr>
        <w:rPr>
          <w:rFonts w:ascii="Arial" w:hAnsi="Arial" w:cs="Arial"/>
        </w:rPr>
      </w:pPr>
    </w:p>
    <w:p w:rsidR="00D40F24" w:rsidRPr="00D40F24" w:rsidRDefault="00D40F24" w:rsidP="00D40F24">
      <w:pPr>
        <w:rPr>
          <w:rFonts w:ascii="Arial" w:hAnsi="Arial" w:cs="Arial"/>
        </w:rPr>
      </w:pPr>
    </w:p>
    <w:p w:rsidR="00D40F24" w:rsidRPr="00D40F24" w:rsidRDefault="00D40F24" w:rsidP="00D40F24">
      <w:pPr>
        <w:rPr>
          <w:rFonts w:ascii="Arial" w:hAnsi="Arial" w:cs="Arial"/>
        </w:rPr>
      </w:pPr>
    </w:p>
    <w:p w:rsidR="00D40F24" w:rsidRPr="00D40F24" w:rsidRDefault="00D40F24" w:rsidP="00D40F24">
      <w:pPr>
        <w:rPr>
          <w:rFonts w:ascii="Arial" w:hAnsi="Arial" w:cs="Arial"/>
        </w:rPr>
      </w:pPr>
    </w:p>
    <w:p w:rsidR="00D40F24" w:rsidRPr="00D40F24" w:rsidRDefault="00D40F24" w:rsidP="00D40F24">
      <w:pPr>
        <w:rPr>
          <w:rFonts w:ascii="Arial" w:hAnsi="Arial" w:cs="Arial"/>
        </w:rPr>
      </w:pPr>
    </w:p>
    <w:p w:rsidR="00D40F24" w:rsidRPr="00D40F24" w:rsidRDefault="00D40F24" w:rsidP="00D40F24">
      <w:pPr>
        <w:rPr>
          <w:rFonts w:ascii="Arial" w:hAnsi="Arial" w:cs="Arial"/>
        </w:rPr>
      </w:pPr>
    </w:p>
    <w:p w:rsidR="00D40F24" w:rsidRPr="00D40F24" w:rsidRDefault="00D40F24" w:rsidP="00D40F24">
      <w:pPr>
        <w:rPr>
          <w:rFonts w:ascii="Arial" w:hAnsi="Arial" w:cs="Arial"/>
        </w:rPr>
      </w:pPr>
    </w:p>
    <w:p w:rsidR="00D40F24" w:rsidRDefault="00D40F24" w:rsidP="00D40F24">
      <w:pPr>
        <w:rPr>
          <w:rFonts w:ascii="Arial" w:hAnsi="Arial" w:cs="Arial"/>
        </w:rPr>
      </w:pPr>
    </w:p>
    <w:p w:rsidR="009A0E1F" w:rsidRPr="00D40F24" w:rsidRDefault="00D40F24" w:rsidP="00D40F24">
      <w:pPr>
        <w:tabs>
          <w:tab w:val="left" w:pos="1845"/>
        </w:tabs>
        <w:rPr>
          <w:rFonts w:ascii="Arial" w:hAnsi="Arial" w:cs="Arial"/>
        </w:rPr>
      </w:pPr>
      <w:r>
        <w:rPr>
          <w:rFonts w:ascii="Arial" w:hAnsi="Arial" w:cs="Arial"/>
        </w:rPr>
        <w:tab/>
      </w:r>
    </w:p>
    <w:p w:rsidR="006071F3" w:rsidRPr="003F639E" w:rsidRDefault="009A0E1F">
      <w:pPr>
        <w:pStyle w:val="commentary"/>
        <w:rPr>
          <w:sz w:val="18"/>
        </w:rPr>
      </w:pPr>
      <w:r w:rsidRPr="003F639E">
        <w:rPr>
          <w:sz w:val="18"/>
        </w:rPr>
        <w:t>[</w:t>
      </w:r>
      <w:r w:rsidR="006071F3" w:rsidRPr="003F639E">
        <w:rPr>
          <w:sz w:val="18"/>
        </w:rPr>
        <w:t>Dê uma visão geral das funcionalidades para a área de Negócio]</w:t>
      </w:r>
    </w:p>
    <w:p w:rsidR="009A0E1F" w:rsidRPr="003F639E" w:rsidRDefault="009A0E1F">
      <w:pPr>
        <w:pStyle w:val="commentary"/>
        <w:rPr>
          <w:sz w:val="18"/>
        </w:rPr>
      </w:pPr>
    </w:p>
    <w:p w:rsidR="00884073" w:rsidRPr="003F639E" w:rsidRDefault="00884073">
      <w:pPr>
        <w:pStyle w:val="commentary"/>
      </w:pPr>
    </w:p>
    <w:p w:rsidR="006071F3" w:rsidRPr="003F639E" w:rsidRDefault="009A0E1F">
      <w:pPr>
        <w:pStyle w:val="commentary"/>
      </w:pPr>
      <w:r w:rsidRPr="003F639E">
        <w:t>[</w:t>
      </w:r>
      <w:r w:rsidR="006071F3" w:rsidRPr="003F639E">
        <w:t>Descrever de forma objetiva os requisitos ou a essência das funcionalidades para este projeto]</w:t>
      </w:r>
    </w:p>
    <w:p w:rsidR="009A0E1F" w:rsidRPr="003F639E" w:rsidRDefault="00917EA0">
      <w:pPr>
        <w:pStyle w:val="commentary"/>
      </w:pPr>
      <w:r w:rsidRPr="003F639E">
        <w:t xml:space="preserve"> </w:t>
      </w:r>
      <w:r w:rsidR="006071F3" w:rsidRPr="003F639E">
        <w:t>[Esta parágrafo serve para informar detalhes financeiros do projeto. Em particular, definições de budget do projeto, entretanto se existir qualquer ferramenta ou funcionalidade em particular que necessite de algum budget específico deverá ser informado nesta seção</w:t>
      </w:r>
      <w:r w:rsidR="009A0E1F" w:rsidRPr="003F639E">
        <w:t>..]</w:t>
      </w:r>
    </w:p>
    <w:sectPr w:rsidR="009A0E1F" w:rsidRPr="003F639E" w:rsidSect="00A26F9D">
      <w:headerReference w:type="default" r:id="rId159"/>
      <w:footerReference w:type="default" r:id="rId160"/>
      <w:headerReference w:type="first" r:id="rId161"/>
      <w:footerReference w:type="first" r:id="rId162"/>
      <w:pgSz w:w="11909" w:h="16834" w:code="9"/>
      <w:pgMar w:top="1520" w:right="1151" w:bottom="1134" w:left="1990" w:header="567" w:footer="221" w:gutter="0"/>
      <w:cols w:space="720"/>
      <w:titlePg/>
    </w:sectPr>
  </w:body>
</w:document>
</file>

<file path=word/customizations.xml><?xml version="1.0" encoding="utf-8"?>
<wne:tcg xmlns:r="http://schemas.openxmlformats.org/officeDocument/2006/relationships" xmlns:wne="http://schemas.microsoft.com/office/word/2006/wordml">
  <wne:keymaps>
    <wne:keymap wne:kcmPrimary="0431">
      <wne:acd wne:acdName="acd3"/>
    </wne:keymap>
    <wne:keymap wne:kcmPrimary="0432">
      <wne:acd wne:acdName="acd2"/>
    </wne:keymap>
    <wne:keymap wne:kcmPrimary="0433">
      <wne:acd wne:acdName="acd1"/>
    </wne:keymap>
    <wne:keymap wne:kcmPrimary="0434">
      <wne:acd wne:acdName="acd0"/>
    </wne:keymap>
  </wne:keymaps>
  <wne:toolbars>
    <wne:acdManifest>
      <wne:acdEntry wne:acdName="acd0"/>
      <wne:acdEntry wne:acdName="acd1"/>
      <wne:acdEntry wne:acdName="acd2"/>
      <wne:acdEntry wne:acdName="acd3"/>
    </wne:acdManifest>
    <wne:toolbarData r:id="rId1"/>
  </wne:toolbars>
  <wne:acds>
    <wne:acd wne:argValue="AQAAAAQA" wne:acdName="acd0" wne:fciIndexBasedOn="0065"/>
    <wne:acd wne:argValue="AQAAAAMA" wne:acdName="acd1" wne:fciIndexBasedOn="0065"/>
    <wne:acd wne:argValue="AQAAAAIA" wne:acdName="acd2" wne:fciIndexBasedOn="0065"/>
    <wne:acd wne:argValue="AQAAAAEA" wne:acdName="acd3"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61C3" w:rsidRDefault="002561C3">
      <w:pPr>
        <w:pStyle w:val="Body"/>
      </w:pPr>
      <w:r>
        <w:separator/>
      </w:r>
    </w:p>
  </w:endnote>
  <w:endnote w:type="continuationSeparator" w:id="0">
    <w:p w:rsidR="002561C3" w:rsidRDefault="002561C3">
      <w:pPr>
        <w:pStyle w:val="Body"/>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Monotype.com">
    <w:altName w:val="Arial"/>
    <w:charset w:val="00"/>
    <w:family w:val="modern"/>
    <w:pitch w:val="variable"/>
    <w:sig w:usb0="00000001"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26DE" w:rsidRPr="00917EA0" w:rsidRDefault="007926DE">
    <w:pPr>
      <w:tabs>
        <w:tab w:val="left" w:pos="5760"/>
      </w:tabs>
      <w:jc w:val="center"/>
      <w:rPr>
        <w:rFonts w:ascii="Arial" w:hAnsi="Arial"/>
      </w:rPr>
    </w:pPr>
    <w:r w:rsidRPr="00917EA0">
      <w:rPr>
        <w:rFonts w:ascii="Arial" w:hAnsi="Arial"/>
      </w:rPr>
      <w:t xml:space="preserve">©COPYRIGHT ESTÁCIO PARTICIPAÇÕES SA </w:t>
    </w:r>
  </w:p>
  <w:p w:rsidR="007926DE" w:rsidRPr="00917EA0" w:rsidRDefault="007926DE">
    <w:pPr>
      <w:tabs>
        <w:tab w:val="left" w:pos="5760"/>
      </w:tabs>
      <w:jc w:val="center"/>
      <w:rPr>
        <w:rFonts w:ascii="Arial" w:hAnsi="Arial"/>
      </w:rPr>
    </w:pPr>
    <w:r w:rsidRPr="00917EA0">
      <w:rPr>
        <w:rFonts w:ascii="Arial" w:hAnsi="Arial"/>
        <w:sz w:val="14"/>
      </w:rPr>
      <w:t>Todos os direitos de cópia reservados.</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862" w:type="pct"/>
      <w:tblInd w:w="-176" w:type="dxa"/>
      <w:tblBorders>
        <w:top w:val="single" w:sz="6" w:space="0" w:color="auto"/>
      </w:tblBorders>
      <w:tblLook w:val="0000" w:firstRow="0" w:lastRow="0" w:firstColumn="0" w:lastColumn="0" w:noHBand="0" w:noVBand="0"/>
    </w:tblPr>
    <w:tblGrid>
      <w:gridCol w:w="7644"/>
      <w:gridCol w:w="10242"/>
      <w:gridCol w:w="7629"/>
    </w:tblGrid>
    <w:tr w:rsidR="007926DE" w:rsidTr="00B91BF6">
      <w:trPr>
        <w:trHeight w:val="520"/>
      </w:trPr>
      <w:tc>
        <w:tcPr>
          <w:tcW w:w="1498" w:type="pct"/>
        </w:tcPr>
        <w:p w:rsidR="007926DE" w:rsidRDefault="007926DE">
          <w:pPr>
            <w:ind w:right="360"/>
          </w:pPr>
          <w:proofErr w:type="spellStart"/>
          <w:r>
            <w:t>Confidential</w:t>
          </w:r>
          <w:proofErr w:type="spellEnd"/>
        </w:p>
      </w:tc>
      <w:tc>
        <w:tcPr>
          <w:tcW w:w="2007" w:type="pct"/>
        </w:tcPr>
        <w:p w:rsidR="007926DE" w:rsidRDefault="007926DE" w:rsidP="00957148">
          <w:pPr>
            <w:jc w:val="center"/>
          </w:pPr>
          <w:r>
            <w:sym w:font="Symbol" w:char="F0D3"/>
          </w:r>
          <w:r>
            <w:t>ESTÁCIO PARTICIPAÇÕES SA</w:t>
          </w:r>
        </w:p>
      </w:tc>
      <w:tc>
        <w:tcPr>
          <w:tcW w:w="1495" w:type="pct"/>
        </w:tcPr>
        <w:p w:rsidR="007926DE" w:rsidRDefault="007926DE">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18</w:t>
          </w:r>
          <w:r>
            <w:rPr>
              <w:rStyle w:val="Nmerodepgina"/>
            </w:rPr>
            <w:fldChar w:fldCharType="end"/>
          </w:r>
        </w:p>
      </w:tc>
    </w:tr>
  </w:tbl>
  <w:p w:rsidR="007926DE" w:rsidRDefault="007926DE">
    <w:pPr>
      <w:pStyle w:val="Rodap"/>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026" w:type="dxa"/>
      <w:tblBorders>
        <w:top w:val="single" w:sz="6" w:space="0" w:color="auto"/>
      </w:tblBorders>
      <w:tblLook w:val="0000" w:firstRow="0" w:lastRow="0" w:firstColumn="0" w:lastColumn="0" w:noHBand="0" w:noVBand="0"/>
    </w:tblPr>
    <w:tblGrid>
      <w:gridCol w:w="2434"/>
      <w:gridCol w:w="3260"/>
      <w:gridCol w:w="2428"/>
    </w:tblGrid>
    <w:tr w:rsidR="007926DE" w:rsidTr="00B91BF6">
      <w:trPr>
        <w:trHeight w:val="520"/>
      </w:trPr>
      <w:tc>
        <w:tcPr>
          <w:tcW w:w="1498" w:type="pct"/>
        </w:tcPr>
        <w:p w:rsidR="007926DE" w:rsidRDefault="007926DE">
          <w:pPr>
            <w:ind w:right="360"/>
          </w:pPr>
          <w:proofErr w:type="spellStart"/>
          <w:r>
            <w:t>Confidential</w:t>
          </w:r>
          <w:proofErr w:type="spellEnd"/>
        </w:p>
      </w:tc>
      <w:tc>
        <w:tcPr>
          <w:tcW w:w="2007" w:type="pct"/>
        </w:tcPr>
        <w:p w:rsidR="007926DE" w:rsidRDefault="007926DE" w:rsidP="00957148">
          <w:pPr>
            <w:jc w:val="center"/>
          </w:pPr>
          <w:r>
            <w:sym w:font="Symbol" w:char="F0D3"/>
          </w:r>
          <w:r>
            <w:t>ESTÁCIO PARTICIPAÇÕES SA</w:t>
          </w:r>
        </w:p>
      </w:tc>
      <w:tc>
        <w:tcPr>
          <w:tcW w:w="1495" w:type="pct"/>
        </w:tcPr>
        <w:p w:rsidR="007926DE" w:rsidRDefault="007926DE">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19</w:t>
          </w:r>
          <w:r>
            <w:rPr>
              <w:rStyle w:val="Nmerodepgina"/>
            </w:rPr>
            <w:fldChar w:fldCharType="end"/>
          </w:r>
        </w:p>
      </w:tc>
    </w:tr>
  </w:tbl>
  <w:p w:rsidR="007926DE" w:rsidRDefault="007926DE">
    <w:pPr>
      <w:pStyle w:val="Rodap"/>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7926DE" w:rsidTr="00F4217C">
      <w:trPr>
        <w:trHeight w:val="520"/>
      </w:trPr>
      <w:tc>
        <w:tcPr>
          <w:tcW w:w="1498" w:type="pct"/>
        </w:tcPr>
        <w:p w:rsidR="007926DE" w:rsidRDefault="007926DE">
          <w:pPr>
            <w:ind w:right="360"/>
          </w:pPr>
          <w:proofErr w:type="spellStart"/>
          <w:r>
            <w:t>Confidential</w:t>
          </w:r>
          <w:proofErr w:type="spellEnd"/>
        </w:p>
      </w:tc>
      <w:tc>
        <w:tcPr>
          <w:tcW w:w="2007" w:type="pct"/>
        </w:tcPr>
        <w:p w:rsidR="007926DE" w:rsidRDefault="007926DE" w:rsidP="00957148">
          <w:pPr>
            <w:jc w:val="center"/>
          </w:pPr>
          <w:r>
            <w:sym w:font="Symbol" w:char="F0D3"/>
          </w:r>
          <w:r>
            <w:t>ESTÁCIO PARTICIPAÇÕES SA</w:t>
          </w:r>
        </w:p>
      </w:tc>
      <w:tc>
        <w:tcPr>
          <w:tcW w:w="1495" w:type="pct"/>
        </w:tcPr>
        <w:p w:rsidR="007926DE" w:rsidRDefault="007926DE">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21</w:t>
          </w:r>
          <w:r>
            <w:rPr>
              <w:rStyle w:val="Nmerodepgina"/>
            </w:rPr>
            <w:fldChar w:fldCharType="end"/>
          </w:r>
        </w:p>
      </w:tc>
    </w:tr>
  </w:tbl>
  <w:p w:rsidR="007926DE" w:rsidRDefault="007926DE">
    <w:pPr>
      <w:pStyle w:val="Rodap"/>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026" w:type="dxa"/>
      <w:tblBorders>
        <w:top w:val="single" w:sz="6" w:space="0" w:color="auto"/>
      </w:tblBorders>
      <w:tblLook w:val="0000" w:firstRow="0" w:lastRow="0" w:firstColumn="0" w:lastColumn="0" w:noHBand="0" w:noVBand="0"/>
    </w:tblPr>
    <w:tblGrid>
      <w:gridCol w:w="2434"/>
      <w:gridCol w:w="3260"/>
      <w:gridCol w:w="2428"/>
    </w:tblGrid>
    <w:tr w:rsidR="007926DE" w:rsidTr="00651A04">
      <w:trPr>
        <w:trHeight w:val="520"/>
      </w:trPr>
      <w:tc>
        <w:tcPr>
          <w:tcW w:w="1498" w:type="pct"/>
        </w:tcPr>
        <w:p w:rsidR="007926DE" w:rsidRDefault="007926DE">
          <w:pPr>
            <w:ind w:right="360"/>
          </w:pPr>
          <w:proofErr w:type="spellStart"/>
          <w:r>
            <w:t>Confidential</w:t>
          </w:r>
          <w:proofErr w:type="spellEnd"/>
        </w:p>
      </w:tc>
      <w:tc>
        <w:tcPr>
          <w:tcW w:w="2007" w:type="pct"/>
        </w:tcPr>
        <w:p w:rsidR="007926DE" w:rsidRDefault="007926DE" w:rsidP="00957148">
          <w:pPr>
            <w:jc w:val="center"/>
          </w:pPr>
          <w:r>
            <w:sym w:font="Symbol" w:char="F0D3"/>
          </w:r>
          <w:r>
            <w:t>ESTÁCIO PARTICIPAÇÕES SA</w:t>
          </w:r>
        </w:p>
      </w:tc>
      <w:tc>
        <w:tcPr>
          <w:tcW w:w="1495" w:type="pct"/>
        </w:tcPr>
        <w:p w:rsidR="007926DE" w:rsidRDefault="007926DE">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22</w:t>
          </w:r>
          <w:r>
            <w:rPr>
              <w:rStyle w:val="Nmerodepgina"/>
            </w:rPr>
            <w:fldChar w:fldCharType="end"/>
          </w:r>
        </w:p>
      </w:tc>
    </w:tr>
  </w:tbl>
  <w:p w:rsidR="007926DE" w:rsidRDefault="007926DE">
    <w:pPr>
      <w:pStyle w:val="Rodap"/>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7926DE" w:rsidTr="00BB51AF">
      <w:trPr>
        <w:trHeight w:val="520"/>
      </w:trPr>
      <w:tc>
        <w:tcPr>
          <w:tcW w:w="1498" w:type="pct"/>
        </w:tcPr>
        <w:p w:rsidR="007926DE" w:rsidRDefault="007926DE">
          <w:pPr>
            <w:ind w:right="360"/>
          </w:pPr>
          <w:proofErr w:type="spellStart"/>
          <w:r>
            <w:t>Confidential</w:t>
          </w:r>
          <w:proofErr w:type="spellEnd"/>
        </w:p>
      </w:tc>
      <w:tc>
        <w:tcPr>
          <w:tcW w:w="2007" w:type="pct"/>
        </w:tcPr>
        <w:p w:rsidR="007926DE" w:rsidRDefault="007926DE" w:rsidP="00957148">
          <w:pPr>
            <w:jc w:val="center"/>
          </w:pPr>
          <w:r>
            <w:sym w:font="Symbol" w:char="F0D3"/>
          </w:r>
          <w:r>
            <w:t>ESTÁCIO PARTICIPAÇÕES SA</w:t>
          </w:r>
        </w:p>
      </w:tc>
      <w:tc>
        <w:tcPr>
          <w:tcW w:w="1495" w:type="pct"/>
        </w:tcPr>
        <w:p w:rsidR="007926DE" w:rsidRDefault="007926DE"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24</w:t>
          </w:r>
          <w:r>
            <w:rPr>
              <w:rStyle w:val="Nmerodepgina"/>
            </w:rPr>
            <w:fldChar w:fldCharType="end"/>
          </w:r>
        </w:p>
      </w:tc>
    </w:tr>
  </w:tbl>
  <w:p w:rsidR="007926DE" w:rsidRDefault="007926DE">
    <w:pPr>
      <w:pStyle w:val="Rodap"/>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tblBorders>
      <w:tblLook w:val="0000" w:firstRow="0" w:lastRow="0" w:firstColumn="0" w:lastColumn="0" w:noHBand="0" w:noVBand="0"/>
    </w:tblPr>
    <w:tblGrid>
      <w:gridCol w:w="2692"/>
      <w:gridCol w:w="3606"/>
      <w:gridCol w:w="2686"/>
    </w:tblGrid>
    <w:tr w:rsidR="007926DE" w:rsidTr="002F0261">
      <w:trPr>
        <w:trHeight w:val="520"/>
      </w:trPr>
      <w:tc>
        <w:tcPr>
          <w:tcW w:w="1498" w:type="pct"/>
        </w:tcPr>
        <w:p w:rsidR="007926DE" w:rsidRDefault="007926DE">
          <w:pPr>
            <w:ind w:right="360"/>
          </w:pPr>
          <w:proofErr w:type="spellStart"/>
          <w:r>
            <w:t>Confidential</w:t>
          </w:r>
          <w:proofErr w:type="spellEnd"/>
        </w:p>
      </w:tc>
      <w:tc>
        <w:tcPr>
          <w:tcW w:w="2007" w:type="pct"/>
        </w:tcPr>
        <w:p w:rsidR="007926DE" w:rsidRDefault="007926DE" w:rsidP="00957148">
          <w:pPr>
            <w:jc w:val="center"/>
          </w:pPr>
          <w:r>
            <w:sym w:font="Symbol" w:char="F0D3"/>
          </w:r>
          <w:r>
            <w:t>ESTÁCIO PARTICIPAÇÕES SA</w:t>
          </w:r>
        </w:p>
      </w:tc>
      <w:tc>
        <w:tcPr>
          <w:tcW w:w="1495" w:type="pct"/>
        </w:tcPr>
        <w:p w:rsidR="007926DE" w:rsidRDefault="007926DE"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25</w:t>
          </w:r>
          <w:r>
            <w:rPr>
              <w:rStyle w:val="Nmerodepgina"/>
            </w:rPr>
            <w:fldChar w:fldCharType="end"/>
          </w:r>
        </w:p>
      </w:tc>
    </w:tr>
  </w:tbl>
  <w:p w:rsidR="007926DE" w:rsidRDefault="007926DE">
    <w:pPr>
      <w:pStyle w:val="Rodap"/>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7926DE" w:rsidTr="002F0261">
      <w:trPr>
        <w:trHeight w:val="520"/>
      </w:trPr>
      <w:tc>
        <w:tcPr>
          <w:tcW w:w="1498" w:type="pct"/>
        </w:tcPr>
        <w:p w:rsidR="007926DE" w:rsidRDefault="007926DE">
          <w:pPr>
            <w:ind w:right="360"/>
          </w:pPr>
          <w:proofErr w:type="spellStart"/>
          <w:r>
            <w:t>Confidential</w:t>
          </w:r>
          <w:proofErr w:type="spellEnd"/>
        </w:p>
      </w:tc>
      <w:tc>
        <w:tcPr>
          <w:tcW w:w="2007" w:type="pct"/>
        </w:tcPr>
        <w:p w:rsidR="007926DE" w:rsidRDefault="007926DE" w:rsidP="00957148">
          <w:pPr>
            <w:jc w:val="center"/>
          </w:pPr>
          <w:r>
            <w:sym w:font="Symbol" w:char="F0D3"/>
          </w:r>
          <w:r>
            <w:t>ESTÁCIO PARTICIPAÇÕES SA</w:t>
          </w:r>
        </w:p>
      </w:tc>
      <w:tc>
        <w:tcPr>
          <w:tcW w:w="1495" w:type="pct"/>
        </w:tcPr>
        <w:p w:rsidR="007926DE" w:rsidRDefault="007926DE"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27</w:t>
          </w:r>
          <w:r>
            <w:rPr>
              <w:rStyle w:val="Nmerodepgina"/>
            </w:rPr>
            <w:fldChar w:fldCharType="end"/>
          </w:r>
        </w:p>
      </w:tc>
    </w:tr>
  </w:tbl>
  <w:p w:rsidR="007926DE" w:rsidRDefault="007926DE">
    <w:pPr>
      <w:pStyle w:val="Rodap"/>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tblBorders>
      <w:tblLook w:val="0000" w:firstRow="0" w:lastRow="0" w:firstColumn="0" w:lastColumn="0" w:noHBand="0" w:noVBand="0"/>
    </w:tblPr>
    <w:tblGrid>
      <w:gridCol w:w="2692"/>
      <w:gridCol w:w="3606"/>
      <w:gridCol w:w="2686"/>
    </w:tblGrid>
    <w:tr w:rsidR="007926DE" w:rsidTr="002F0261">
      <w:trPr>
        <w:trHeight w:val="520"/>
      </w:trPr>
      <w:tc>
        <w:tcPr>
          <w:tcW w:w="1498" w:type="pct"/>
        </w:tcPr>
        <w:p w:rsidR="007926DE" w:rsidRDefault="007926DE">
          <w:pPr>
            <w:ind w:right="360"/>
          </w:pPr>
          <w:proofErr w:type="spellStart"/>
          <w:r>
            <w:t>Confidential</w:t>
          </w:r>
          <w:proofErr w:type="spellEnd"/>
        </w:p>
      </w:tc>
      <w:tc>
        <w:tcPr>
          <w:tcW w:w="2007" w:type="pct"/>
        </w:tcPr>
        <w:p w:rsidR="007926DE" w:rsidRDefault="007926DE" w:rsidP="00957148">
          <w:pPr>
            <w:jc w:val="center"/>
          </w:pPr>
          <w:r>
            <w:sym w:font="Symbol" w:char="F0D3"/>
          </w:r>
          <w:r>
            <w:t>ESTÁCIO PARTICIPAÇÕES SA</w:t>
          </w:r>
        </w:p>
      </w:tc>
      <w:tc>
        <w:tcPr>
          <w:tcW w:w="1495" w:type="pct"/>
        </w:tcPr>
        <w:p w:rsidR="007926DE" w:rsidRDefault="007926DE"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28</w:t>
          </w:r>
          <w:r>
            <w:rPr>
              <w:rStyle w:val="Nmerodepgina"/>
            </w:rPr>
            <w:fldChar w:fldCharType="end"/>
          </w:r>
        </w:p>
      </w:tc>
    </w:tr>
  </w:tbl>
  <w:p w:rsidR="007926DE" w:rsidRDefault="007926DE">
    <w:pPr>
      <w:pStyle w:val="Rodap"/>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7926DE" w:rsidTr="002F0261">
      <w:trPr>
        <w:trHeight w:val="520"/>
      </w:trPr>
      <w:tc>
        <w:tcPr>
          <w:tcW w:w="1498" w:type="pct"/>
        </w:tcPr>
        <w:p w:rsidR="007926DE" w:rsidRDefault="007926DE">
          <w:pPr>
            <w:ind w:right="360"/>
          </w:pPr>
          <w:proofErr w:type="spellStart"/>
          <w:r>
            <w:t>Confidential</w:t>
          </w:r>
          <w:proofErr w:type="spellEnd"/>
        </w:p>
      </w:tc>
      <w:tc>
        <w:tcPr>
          <w:tcW w:w="2007" w:type="pct"/>
        </w:tcPr>
        <w:p w:rsidR="007926DE" w:rsidRDefault="007926DE" w:rsidP="00957148">
          <w:pPr>
            <w:jc w:val="center"/>
          </w:pPr>
          <w:r>
            <w:sym w:font="Symbol" w:char="F0D3"/>
          </w:r>
          <w:r>
            <w:t>ESTÁCIO PARTICIPAÇÕES SA</w:t>
          </w:r>
        </w:p>
      </w:tc>
      <w:tc>
        <w:tcPr>
          <w:tcW w:w="1495" w:type="pct"/>
        </w:tcPr>
        <w:p w:rsidR="007926DE" w:rsidRDefault="007926DE"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30</w:t>
          </w:r>
          <w:r>
            <w:rPr>
              <w:rStyle w:val="Nmerodepgina"/>
            </w:rPr>
            <w:fldChar w:fldCharType="end"/>
          </w:r>
        </w:p>
      </w:tc>
    </w:tr>
  </w:tbl>
  <w:p w:rsidR="007926DE" w:rsidRDefault="007926DE">
    <w:pPr>
      <w:pStyle w:val="Rodap"/>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26DE" w:rsidRDefault="007926DE">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7926DE" w:rsidRDefault="007926DE">
    <w:pPr>
      <w:pStyle w:val="Rodap"/>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26DE" w:rsidRDefault="007926DE">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7926DE" w:rsidRDefault="007926DE">
    <w:pPr>
      <w:pStyle w:val="Rodap"/>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7926DE" w:rsidTr="00187CB9">
      <w:trPr>
        <w:trHeight w:val="520"/>
      </w:trPr>
      <w:tc>
        <w:tcPr>
          <w:tcW w:w="1498" w:type="pct"/>
        </w:tcPr>
        <w:p w:rsidR="007926DE" w:rsidRDefault="007926DE" w:rsidP="00FA6E71">
          <w:pPr>
            <w:ind w:right="360"/>
          </w:pPr>
          <w:proofErr w:type="spellStart"/>
          <w:r>
            <w:t>Confidential</w:t>
          </w:r>
          <w:proofErr w:type="spellEnd"/>
        </w:p>
      </w:tc>
      <w:tc>
        <w:tcPr>
          <w:tcW w:w="2007" w:type="pct"/>
        </w:tcPr>
        <w:p w:rsidR="007926DE" w:rsidRDefault="007926DE" w:rsidP="00FA6E71">
          <w:pPr>
            <w:jc w:val="center"/>
          </w:pPr>
          <w:r>
            <w:sym w:font="Symbol" w:char="F0D3"/>
          </w:r>
          <w:r>
            <w:t>ESTÁCIO PARTICIPAÇÕES SA</w:t>
          </w:r>
        </w:p>
      </w:tc>
      <w:tc>
        <w:tcPr>
          <w:tcW w:w="1495" w:type="pct"/>
        </w:tcPr>
        <w:p w:rsidR="007926DE" w:rsidRDefault="007926DE"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49</w:t>
          </w:r>
          <w:r>
            <w:rPr>
              <w:rStyle w:val="Nmerodepgina"/>
            </w:rPr>
            <w:fldChar w:fldCharType="end"/>
          </w:r>
        </w:p>
      </w:tc>
    </w:tr>
  </w:tbl>
  <w:p w:rsidR="007926DE" w:rsidRPr="0029606B" w:rsidRDefault="007926DE">
    <w:pPr>
      <w:pStyle w:val="Rodap"/>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7926DE" w:rsidTr="00BC352F">
      <w:trPr>
        <w:trHeight w:val="520"/>
      </w:trPr>
      <w:tc>
        <w:tcPr>
          <w:tcW w:w="1498" w:type="pct"/>
        </w:tcPr>
        <w:p w:rsidR="007926DE" w:rsidRDefault="007926DE">
          <w:pPr>
            <w:ind w:right="360"/>
          </w:pPr>
          <w:proofErr w:type="spellStart"/>
          <w:r>
            <w:t>Confidential</w:t>
          </w:r>
          <w:proofErr w:type="spellEnd"/>
        </w:p>
      </w:tc>
      <w:tc>
        <w:tcPr>
          <w:tcW w:w="2007" w:type="pct"/>
        </w:tcPr>
        <w:p w:rsidR="007926DE" w:rsidRDefault="007926DE" w:rsidP="00957148">
          <w:pPr>
            <w:jc w:val="center"/>
          </w:pPr>
          <w:r>
            <w:sym w:font="Symbol" w:char="F0D3"/>
          </w:r>
          <w:r>
            <w:t>ESTÁCIO PARTICIPAÇÕES SA</w:t>
          </w:r>
        </w:p>
      </w:tc>
      <w:tc>
        <w:tcPr>
          <w:tcW w:w="1495" w:type="pct"/>
        </w:tcPr>
        <w:p w:rsidR="007926DE" w:rsidRDefault="007926DE"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tc>
    </w:tr>
  </w:tbl>
  <w:p w:rsidR="007926DE" w:rsidRDefault="007926DE">
    <w:pPr>
      <w:pStyle w:val="Rodap"/>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7926DE" w:rsidTr="00455167">
      <w:trPr>
        <w:trHeight w:val="520"/>
      </w:trPr>
      <w:tc>
        <w:tcPr>
          <w:tcW w:w="1498" w:type="pct"/>
        </w:tcPr>
        <w:p w:rsidR="007926DE" w:rsidRDefault="007926DE">
          <w:pPr>
            <w:ind w:right="360"/>
          </w:pPr>
          <w:proofErr w:type="spellStart"/>
          <w:r>
            <w:t>Confidential</w:t>
          </w:r>
          <w:proofErr w:type="spellEnd"/>
        </w:p>
      </w:tc>
      <w:tc>
        <w:tcPr>
          <w:tcW w:w="2007" w:type="pct"/>
        </w:tcPr>
        <w:p w:rsidR="007926DE" w:rsidRDefault="007926DE" w:rsidP="00957148">
          <w:pPr>
            <w:jc w:val="center"/>
          </w:pPr>
          <w:r>
            <w:sym w:font="Symbol" w:char="F0D3"/>
          </w:r>
          <w:r>
            <w:t>ESTÁCIO PARTICIPAÇÕES SA</w:t>
          </w:r>
        </w:p>
      </w:tc>
      <w:tc>
        <w:tcPr>
          <w:tcW w:w="1495" w:type="pct"/>
        </w:tcPr>
        <w:p w:rsidR="007926DE" w:rsidRDefault="007926DE">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35</w:t>
          </w:r>
          <w:r>
            <w:rPr>
              <w:rStyle w:val="Nmerodepgina"/>
            </w:rPr>
            <w:fldChar w:fldCharType="end"/>
          </w:r>
        </w:p>
      </w:tc>
    </w:tr>
  </w:tbl>
  <w:p w:rsidR="007926DE" w:rsidRDefault="007926DE">
    <w:pPr>
      <w:pStyle w:val="Rodap"/>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7926DE" w:rsidTr="00187CB9">
      <w:trPr>
        <w:trHeight w:val="520"/>
      </w:trPr>
      <w:tc>
        <w:tcPr>
          <w:tcW w:w="1498" w:type="pct"/>
        </w:tcPr>
        <w:p w:rsidR="007926DE" w:rsidRDefault="007926DE">
          <w:pPr>
            <w:ind w:right="360"/>
          </w:pPr>
          <w:proofErr w:type="spellStart"/>
          <w:r>
            <w:t>Confidential</w:t>
          </w:r>
          <w:proofErr w:type="spellEnd"/>
        </w:p>
      </w:tc>
      <w:tc>
        <w:tcPr>
          <w:tcW w:w="2007" w:type="pct"/>
        </w:tcPr>
        <w:p w:rsidR="007926DE" w:rsidRDefault="007926DE" w:rsidP="00957148">
          <w:pPr>
            <w:jc w:val="center"/>
          </w:pPr>
          <w:r>
            <w:sym w:font="Symbol" w:char="F0D3"/>
          </w:r>
          <w:r>
            <w:t>ESTÁCIO PARTICIPAÇÕES SA</w:t>
          </w:r>
        </w:p>
      </w:tc>
      <w:tc>
        <w:tcPr>
          <w:tcW w:w="1495" w:type="pct"/>
        </w:tcPr>
        <w:p w:rsidR="007926DE" w:rsidRDefault="007926DE"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36</w:t>
          </w:r>
          <w:r>
            <w:rPr>
              <w:rStyle w:val="Nmerodepgina"/>
            </w:rPr>
            <w:fldChar w:fldCharType="end"/>
          </w:r>
        </w:p>
      </w:tc>
    </w:tr>
  </w:tbl>
  <w:p w:rsidR="007926DE" w:rsidRDefault="007926DE">
    <w:pPr>
      <w:pStyle w:val="Rodap"/>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7926DE" w:rsidTr="003F0BC7">
      <w:trPr>
        <w:trHeight w:val="520"/>
      </w:trPr>
      <w:tc>
        <w:tcPr>
          <w:tcW w:w="1498" w:type="pct"/>
        </w:tcPr>
        <w:p w:rsidR="007926DE" w:rsidRDefault="007926DE">
          <w:pPr>
            <w:ind w:right="360"/>
          </w:pPr>
          <w:proofErr w:type="spellStart"/>
          <w:r>
            <w:t>Confidential</w:t>
          </w:r>
          <w:proofErr w:type="spellEnd"/>
        </w:p>
      </w:tc>
      <w:tc>
        <w:tcPr>
          <w:tcW w:w="2007" w:type="pct"/>
        </w:tcPr>
        <w:p w:rsidR="007926DE" w:rsidRDefault="007926DE" w:rsidP="00957148">
          <w:pPr>
            <w:jc w:val="center"/>
          </w:pPr>
          <w:r>
            <w:sym w:font="Symbol" w:char="F0D3"/>
          </w:r>
          <w:r>
            <w:t>ESTÁCIO PARTICIPAÇÕES SA</w:t>
          </w:r>
        </w:p>
      </w:tc>
      <w:tc>
        <w:tcPr>
          <w:tcW w:w="1495" w:type="pct"/>
        </w:tcPr>
        <w:p w:rsidR="007926DE" w:rsidRDefault="007926DE"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38</w:t>
          </w:r>
          <w:r>
            <w:rPr>
              <w:rStyle w:val="Nmerodepgina"/>
            </w:rPr>
            <w:fldChar w:fldCharType="end"/>
          </w:r>
        </w:p>
      </w:tc>
    </w:tr>
  </w:tbl>
  <w:p w:rsidR="007926DE" w:rsidRDefault="007926DE">
    <w:pPr>
      <w:pStyle w:val="Rodap"/>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7926DE" w:rsidTr="003F0BC7">
      <w:trPr>
        <w:trHeight w:val="520"/>
      </w:trPr>
      <w:tc>
        <w:tcPr>
          <w:tcW w:w="1498" w:type="pct"/>
        </w:tcPr>
        <w:p w:rsidR="007926DE" w:rsidRDefault="007926DE">
          <w:pPr>
            <w:ind w:right="360"/>
          </w:pPr>
          <w:proofErr w:type="spellStart"/>
          <w:r>
            <w:t>Confidential</w:t>
          </w:r>
          <w:proofErr w:type="spellEnd"/>
        </w:p>
      </w:tc>
      <w:tc>
        <w:tcPr>
          <w:tcW w:w="2007" w:type="pct"/>
        </w:tcPr>
        <w:p w:rsidR="007926DE" w:rsidRDefault="007926DE" w:rsidP="00957148">
          <w:pPr>
            <w:jc w:val="center"/>
          </w:pPr>
          <w:r>
            <w:sym w:font="Symbol" w:char="F0D3"/>
          </w:r>
          <w:r>
            <w:t>ESTÁCIO PARTICIPAÇÕES SA</w:t>
          </w:r>
        </w:p>
      </w:tc>
      <w:tc>
        <w:tcPr>
          <w:tcW w:w="1495" w:type="pct"/>
        </w:tcPr>
        <w:p w:rsidR="007926DE" w:rsidRDefault="007926DE"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39</w:t>
          </w:r>
          <w:r>
            <w:rPr>
              <w:rStyle w:val="Nmerodepgina"/>
            </w:rPr>
            <w:fldChar w:fldCharType="end"/>
          </w:r>
        </w:p>
      </w:tc>
    </w:tr>
  </w:tbl>
  <w:p w:rsidR="007926DE" w:rsidRDefault="007926DE">
    <w:pPr>
      <w:pStyle w:val="Rodap"/>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7926DE" w:rsidTr="003F0BC7">
      <w:trPr>
        <w:trHeight w:val="520"/>
      </w:trPr>
      <w:tc>
        <w:tcPr>
          <w:tcW w:w="1498" w:type="pct"/>
        </w:tcPr>
        <w:p w:rsidR="007926DE" w:rsidRDefault="007926DE">
          <w:pPr>
            <w:ind w:right="360"/>
          </w:pPr>
          <w:proofErr w:type="spellStart"/>
          <w:r>
            <w:t>Confidential</w:t>
          </w:r>
          <w:proofErr w:type="spellEnd"/>
        </w:p>
      </w:tc>
      <w:tc>
        <w:tcPr>
          <w:tcW w:w="2007" w:type="pct"/>
        </w:tcPr>
        <w:p w:rsidR="007926DE" w:rsidRDefault="007926DE" w:rsidP="00957148">
          <w:pPr>
            <w:jc w:val="center"/>
          </w:pPr>
          <w:r>
            <w:sym w:font="Symbol" w:char="F0D3"/>
          </w:r>
          <w:r>
            <w:t>ESTÁCIO PARTICIPAÇÕES SA</w:t>
          </w:r>
        </w:p>
      </w:tc>
      <w:tc>
        <w:tcPr>
          <w:tcW w:w="1495" w:type="pct"/>
        </w:tcPr>
        <w:p w:rsidR="007926DE" w:rsidRDefault="007926DE"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41</w:t>
          </w:r>
          <w:r>
            <w:rPr>
              <w:rStyle w:val="Nmerodepgina"/>
            </w:rPr>
            <w:fldChar w:fldCharType="end"/>
          </w:r>
        </w:p>
      </w:tc>
    </w:tr>
  </w:tbl>
  <w:p w:rsidR="007926DE" w:rsidRDefault="007926DE">
    <w:pPr>
      <w:pStyle w:val="Rodap"/>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7926DE" w:rsidTr="003F0BC7">
      <w:trPr>
        <w:trHeight w:val="520"/>
      </w:trPr>
      <w:tc>
        <w:tcPr>
          <w:tcW w:w="1498" w:type="pct"/>
        </w:tcPr>
        <w:p w:rsidR="007926DE" w:rsidRDefault="007926DE">
          <w:pPr>
            <w:ind w:right="360"/>
          </w:pPr>
          <w:proofErr w:type="spellStart"/>
          <w:r>
            <w:t>Confidential</w:t>
          </w:r>
          <w:proofErr w:type="spellEnd"/>
        </w:p>
      </w:tc>
      <w:tc>
        <w:tcPr>
          <w:tcW w:w="2007" w:type="pct"/>
        </w:tcPr>
        <w:p w:rsidR="007926DE" w:rsidRDefault="007926DE" w:rsidP="00957148">
          <w:pPr>
            <w:jc w:val="center"/>
          </w:pPr>
          <w:r>
            <w:sym w:font="Symbol" w:char="F0D3"/>
          </w:r>
          <w:r>
            <w:t>ESTÁCIO PARTICIPAÇÕES SA</w:t>
          </w:r>
        </w:p>
      </w:tc>
      <w:tc>
        <w:tcPr>
          <w:tcW w:w="1495" w:type="pct"/>
        </w:tcPr>
        <w:p w:rsidR="007926DE" w:rsidRDefault="007926DE"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42</w:t>
          </w:r>
          <w:r>
            <w:rPr>
              <w:rStyle w:val="Nmerodepgina"/>
            </w:rPr>
            <w:fldChar w:fldCharType="end"/>
          </w:r>
        </w:p>
      </w:tc>
    </w:tr>
  </w:tbl>
  <w:p w:rsidR="007926DE" w:rsidRDefault="007926DE">
    <w:pPr>
      <w:pStyle w:val="Rodap"/>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7926DE" w:rsidTr="003F0BC7">
      <w:trPr>
        <w:trHeight w:val="520"/>
      </w:trPr>
      <w:tc>
        <w:tcPr>
          <w:tcW w:w="1498" w:type="pct"/>
        </w:tcPr>
        <w:p w:rsidR="007926DE" w:rsidRDefault="007926DE">
          <w:pPr>
            <w:ind w:right="360"/>
          </w:pPr>
          <w:proofErr w:type="spellStart"/>
          <w:r>
            <w:t>Confidential</w:t>
          </w:r>
          <w:proofErr w:type="spellEnd"/>
        </w:p>
      </w:tc>
      <w:tc>
        <w:tcPr>
          <w:tcW w:w="2007" w:type="pct"/>
        </w:tcPr>
        <w:p w:rsidR="007926DE" w:rsidRDefault="007926DE" w:rsidP="00957148">
          <w:pPr>
            <w:jc w:val="center"/>
          </w:pPr>
          <w:r>
            <w:sym w:font="Symbol" w:char="F0D3"/>
          </w:r>
          <w:r>
            <w:t>ESTÁCIO PARTICIPAÇÕES SA</w:t>
          </w:r>
        </w:p>
      </w:tc>
      <w:tc>
        <w:tcPr>
          <w:tcW w:w="1495" w:type="pct"/>
        </w:tcPr>
        <w:p w:rsidR="007926DE" w:rsidRDefault="007926DE"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50</w:t>
          </w:r>
          <w:r>
            <w:rPr>
              <w:rStyle w:val="Nmerodepgina"/>
            </w:rPr>
            <w:fldChar w:fldCharType="end"/>
          </w:r>
        </w:p>
      </w:tc>
    </w:tr>
  </w:tbl>
  <w:p w:rsidR="007926DE" w:rsidRDefault="007926DE">
    <w:pPr>
      <w:pStyle w:val="Rodap"/>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7926DE" w:rsidTr="003F0BC7">
      <w:trPr>
        <w:trHeight w:val="520"/>
      </w:trPr>
      <w:tc>
        <w:tcPr>
          <w:tcW w:w="1498" w:type="pct"/>
        </w:tcPr>
        <w:p w:rsidR="007926DE" w:rsidRDefault="007926DE">
          <w:pPr>
            <w:ind w:right="360"/>
          </w:pPr>
          <w:proofErr w:type="spellStart"/>
          <w:r>
            <w:t>Confidential</w:t>
          </w:r>
          <w:proofErr w:type="spellEnd"/>
        </w:p>
      </w:tc>
      <w:tc>
        <w:tcPr>
          <w:tcW w:w="2007" w:type="pct"/>
        </w:tcPr>
        <w:p w:rsidR="007926DE" w:rsidRDefault="007926DE" w:rsidP="00957148">
          <w:pPr>
            <w:jc w:val="center"/>
          </w:pPr>
          <w:r>
            <w:sym w:font="Symbol" w:char="F0D3"/>
          </w:r>
          <w:r>
            <w:t>ESTÁCIO PARTICIPAÇÕES SA</w:t>
          </w:r>
        </w:p>
      </w:tc>
      <w:tc>
        <w:tcPr>
          <w:tcW w:w="1495" w:type="pct"/>
        </w:tcPr>
        <w:p w:rsidR="007926DE" w:rsidRDefault="007926DE"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51</w:t>
          </w:r>
          <w:r>
            <w:rPr>
              <w:rStyle w:val="Nmerodepgina"/>
            </w:rPr>
            <w:fldChar w:fldCharType="end"/>
          </w:r>
        </w:p>
      </w:tc>
    </w:tr>
  </w:tbl>
  <w:p w:rsidR="007926DE" w:rsidRDefault="007926DE">
    <w:pPr>
      <w:pStyle w:val="Rodap"/>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7926DE" w:rsidTr="00D40F24">
      <w:trPr>
        <w:trHeight w:val="520"/>
      </w:trPr>
      <w:tc>
        <w:tcPr>
          <w:tcW w:w="1498" w:type="pct"/>
        </w:tcPr>
        <w:p w:rsidR="007926DE" w:rsidRDefault="007926DE" w:rsidP="00FA6E71">
          <w:pPr>
            <w:ind w:right="360"/>
          </w:pPr>
          <w:proofErr w:type="spellStart"/>
          <w:r>
            <w:t>Confidential</w:t>
          </w:r>
          <w:proofErr w:type="spellEnd"/>
        </w:p>
      </w:tc>
      <w:tc>
        <w:tcPr>
          <w:tcW w:w="2007" w:type="pct"/>
        </w:tcPr>
        <w:p w:rsidR="007926DE" w:rsidRDefault="007926DE" w:rsidP="00FA6E71">
          <w:pPr>
            <w:jc w:val="center"/>
          </w:pPr>
          <w:r>
            <w:sym w:font="Symbol" w:char="F0D3"/>
          </w:r>
          <w:r>
            <w:t>ESTÁCIO PARTICIPAÇÕES SA</w:t>
          </w:r>
        </w:p>
      </w:tc>
      <w:tc>
        <w:tcPr>
          <w:tcW w:w="1495" w:type="pct"/>
        </w:tcPr>
        <w:p w:rsidR="007926DE" w:rsidRDefault="007926DE"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14</w:t>
          </w:r>
          <w:r>
            <w:rPr>
              <w:rStyle w:val="Nmerodepgina"/>
            </w:rPr>
            <w:fldChar w:fldCharType="end"/>
          </w:r>
        </w:p>
      </w:tc>
    </w:tr>
  </w:tbl>
  <w:p w:rsidR="007926DE" w:rsidRPr="0029606B" w:rsidRDefault="007926DE">
    <w:pPr>
      <w:pStyle w:val="Rodap"/>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7926DE" w:rsidTr="00556E51">
      <w:trPr>
        <w:trHeight w:val="520"/>
      </w:trPr>
      <w:tc>
        <w:tcPr>
          <w:tcW w:w="1498" w:type="pct"/>
        </w:tcPr>
        <w:p w:rsidR="007926DE" w:rsidRDefault="007926DE">
          <w:pPr>
            <w:ind w:right="360"/>
          </w:pPr>
          <w:proofErr w:type="spellStart"/>
          <w:r>
            <w:t>Confidential</w:t>
          </w:r>
          <w:proofErr w:type="spellEnd"/>
        </w:p>
      </w:tc>
      <w:tc>
        <w:tcPr>
          <w:tcW w:w="2007" w:type="pct"/>
        </w:tcPr>
        <w:p w:rsidR="007926DE" w:rsidRDefault="007926DE" w:rsidP="00957148">
          <w:pPr>
            <w:jc w:val="center"/>
          </w:pPr>
          <w:r>
            <w:sym w:font="Symbol" w:char="F0D3"/>
          </w:r>
          <w:r>
            <w:t>ESTÁCIO PARTICIPAÇÕES SA</w:t>
          </w:r>
        </w:p>
      </w:tc>
      <w:tc>
        <w:tcPr>
          <w:tcW w:w="1495" w:type="pct"/>
        </w:tcPr>
        <w:p w:rsidR="007926DE" w:rsidRDefault="007926DE"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52</w:t>
          </w:r>
          <w:r>
            <w:rPr>
              <w:rStyle w:val="Nmerodepgina"/>
            </w:rPr>
            <w:fldChar w:fldCharType="end"/>
          </w:r>
        </w:p>
      </w:tc>
    </w:tr>
  </w:tbl>
  <w:p w:rsidR="007926DE" w:rsidRDefault="007926DE">
    <w:pPr>
      <w:pStyle w:val="Rodap"/>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26DE" w:rsidRDefault="007926DE">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7926DE" w:rsidRDefault="007926DE">
    <w:pPr>
      <w:pStyle w:val="Rodap"/>
      <w:ind w:right="360"/>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7926DE" w:rsidTr="00187CB9">
      <w:trPr>
        <w:trHeight w:val="520"/>
      </w:trPr>
      <w:tc>
        <w:tcPr>
          <w:tcW w:w="1498" w:type="pct"/>
        </w:tcPr>
        <w:p w:rsidR="007926DE" w:rsidRDefault="007926DE" w:rsidP="00FA6E71">
          <w:pPr>
            <w:ind w:right="360"/>
          </w:pPr>
          <w:proofErr w:type="spellStart"/>
          <w:r>
            <w:t>Confidential</w:t>
          </w:r>
          <w:proofErr w:type="spellEnd"/>
        </w:p>
      </w:tc>
      <w:tc>
        <w:tcPr>
          <w:tcW w:w="2007" w:type="pct"/>
        </w:tcPr>
        <w:p w:rsidR="007926DE" w:rsidRDefault="007926DE" w:rsidP="00FA6E71">
          <w:pPr>
            <w:jc w:val="center"/>
          </w:pPr>
          <w:r>
            <w:sym w:font="Symbol" w:char="F0D3"/>
          </w:r>
          <w:r>
            <w:t>ESTÁCIO PARTICIPAÇÕES SA</w:t>
          </w:r>
        </w:p>
      </w:tc>
      <w:tc>
        <w:tcPr>
          <w:tcW w:w="1495" w:type="pct"/>
        </w:tcPr>
        <w:p w:rsidR="007926DE" w:rsidRDefault="007926DE"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54</w:t>
          </w:r>
          <w:r>
            <w:rPr>
              <w:rStyle w:val="Nmerodepgina"/>
            </w:rPr>
            <w:fldChar w:fldCharType="end"/>
          </w:r>
        </w:p>
      </w:tc>
    </w:tr>
  </w:tbl>
  <w:p w:rsidR="007926DE" w:rsidRPr="0029606B" w:rsidRDefault="007926DE">
    <w:pPr>
      <w:pStyle w:val="Rodap"/>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7926DE" w:rsidTr="00BC352F">
      <w:trPr>
        <w:trHeight w:val="520"/>
      </w:trPr>
      <w:tc>
        <w:tcPr>
          <w:tcW w:w="1498" w:type="pct"/>
        </w:tcPr>
        <w:p w:rsidR="007926DE" w:rsidRDefault="007926DE">
          <w:pPr>
            <w:ind w:right="360"/>
          </w:pPr>
          <w:proofErr w:type="spellStart"/>
          <w:r>
            <w:t>Confidential</w:t>
          </w:r>
          <w:proofErr w:type="spellEnd"/>
        </w:p>
      </w:tc>
      <w:tc>
        <w:tcPr>
          <w:tcW w:w="2007" w:type="pct"/>
        </w:tcPr>
        <w:p w:rsidR="007926DE" w:rsidRDefault="007926DE" w:rsidP="00957148">
          <w:pPr>
            <w:jc w:val="center"/>
          </w:pPr>
          <w:r>
            <w:sym w:font="Symbol" w:char="F0D3"/>
          </w:r>
          <w:r>
            <w:t>ESTÁCIO PARTICIPAÇÕES SA</w:t>
          </w:r>
        </w:p>
      </w:tc>
      <w:tc>
        <w:tcPr>
          <w:tcW w:w="1495" w:type="pct"/>
        </w:tcPr>
        <w:p w:rsidR="007926DE" w:rsidRDefault="007926DE"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tc>
    </w:tr>
  </w:tbl>
  <w:p w:rsidR="007926DE" w:rsidRDefault="007926DE">
    <w:pPr>
      <w:pStyle w:val="Rodap"/>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7926DE" w:rsidTr="00187CB9">
      <w:trPr>
        <w:trHeight w:val="520"/>
      </w:trPr>
      <w:tc>
        <w:tcPr>
          <w:tcW w:w="1498" w:type="pct"/>
        </w:tcPr>
        <w:p w:rsidR="007926DE" w:rsidRDefault="007926DE" w:rsidP="00FA6E71">
          <w:pPr>
            <w:ind w:right="360"/>
          </w:pPr>
          <w:proofErr w:type="spellStart"/>
          <w:r>
            <w:t>Confidential</w:t>
          </w:r>
          <w:proofErr w:type="spellEnd"/>
        </w:p>
      </w:tc>
      <w:tc>
        <w:tcPr>
          <w:tcW w:w="2007" w:type="pct"/>
        </w:tcPr>
        <w:p w:rsidR="007926DE" w:rsidRDefault="007926DE" w:rsidP="00FA6E71">
          <w:pPr>
            <w:jc w:val="center"/>
          </w:pPr>
          <w:r>
            <w:sym w:font="Symbol" w:char="F0D3"/>
          </w:r>
          <w:r>
            <w:t>ESTÁCIO PARTICIPAÇÕES SA</w:t>
          </w:r>
        </w:p>
      </w:tc>
      <w:tc>
        <w:tcPr>
          <w:tcW w:w="1495" w:type="pct"/>
        </w:tcPr>
        <w:p w:rsidR="007926DE" w:rsidRDefault="007926DE"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57</w:t>
          </w:r>
          <w:r>
            <w:rPr>
              <w:rStyle w:val="Nmerodepgina"/>
            </w:rPr>
            <w:fldChar w:fldCharType="end"/>
          </w:r>
        </w:p>
      </w:tc>
    </w:tr>
  </w:tbl>
  <w:p w:rsidR="007926DE" w:rsidRPr="0029606B" w:rsidRDefault="007926DE">
    <w:pPr>
      <w:pStyle w:val="Rodap"/>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7926DE" w:rsidTr="002F5707">
      <w:trPr>
        <w:trHeight w:val="520"/>
      </w:trPr>
      <w:tc>
        <w:tcPr>
          <w:tcW w:w="1498" w:type="pct"/>
        </w:tcPr>
        <w:p w:rsidR="007926DE" w:rsidRDefault="007926DE">
          <w:pPr>
            <w:ind w:right="360"/>
          </w:pPr>
          <w:proofErr w:type="spellStart"/>
          <w:r>
            <w:t>Confidential</w:t>
          </w:r>
          <w:proofErr w:type="spellEnd"/>
        </w:p>
      </w:tc>
      <w:tc>
        <w:tcPr>
          <w:tcW w:w="2007" w:type="pct"/>
        </w:tcPr>
        <w:p w:rsidR="007926DE" w:rsidRDefault="007926DE" w:rsidP="00957148">
          <w:pPr>
            <w:jc w:val="center"/>
          </w:pPr>
          <w:r>
            <w:sym w:font="Symbol" w:char="F0D3"/>
          </w:r>
          <w:r>
            <w:t>ESTÁCIO PARTICIPAÇÕES SA</w:t>
          </w:r>
        </w:p>
      </w:tc>
      <w:tc>
        <w:tcPr>
          <w:tcW w:w="1495" w:type="pct"/>
        </w:tcPr>
        <w:p w:rsidR="007926DE" w:rsidRDefault="007926DE"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55</w:t>
          </w:r>
          <w:r>
            <w:rPr>
              <w:rStyle w:val="Nmerodepgina"/>
            </w:rPr>
            <w:fldChar w:fldCharType="end"/>
          </w:r>
        </w:p>
      </w:tc>
    </w:tr>
  </w:tbl>
  <w:p w:rsidR="007926DE" w:rsidRDefault="007926DE">
    <w:pPr>
      <w:pStyle w:val="Rodap"/>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7926DE" w:rsidTr="00591F5C">
      <w:trPr>
        <w:trHeight w:val="520"/>
      </w:trPr>
      <w:tc>
        <w:tcPr>
          <w:tcW w:w="1498" w:type="pct"/>
        </w:tcPr>
        <w:p w:rsidR="007926DE" w:rsidRDefault="007926DE">
          <w:pPr>
            <w:ind w:right="360"/>
          </w:pPr>
          <w:proofErr w:type="spellStart"/>
          <w:r>
            <w:t>Confidential</w:t>
          </w:r>
          <w:proofErr w:type="spellEnd"/>
        </w:p>
      </w:tc>
      <w:tc>
        <w:tcPr>
          <w:tcW w:w="2007" w:type="pct"/>
        </w:tcPr>
        <w:p w:rsidR="007926DE" w:rsidRDefault="007926DE" w:rsidP="00957148">
          <w:pPr>
            <w:jc w:val="center"/>
          </w:pPr>
          <w:r>
            <w:sym w:font="Symbol" w:char="F0D3"/>
          </w:r>
          <w:r>
            <w:t>ESTÁCIO PARTICIPAÇÕES SA</w:t>
          </w:r>
        </w:p>
      </w:tc>
      <w:tc>
        <w:tcPr>
          <w:tcW w:w="1495" w:type="pct"/>
        </w:tcPr>
        <w:p w:rsidR="007926DE" w:rsidRDefault="007926DE"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56</w:t>
          </w:r>
          <w:r>
            <w:rPr>
              <w:rStyle w:val="Nmerodepgina"/>
            </w:rPr>
            <w:fldChar w:fldCharType="end"/>
          </w:r>
        </w:p>
      </w:tc>
    </w:tr>
  </w:tbl>
  <w:p w:rsidR="007926DE" w:rsidRDefault="007926DE">
    <w:pPr>
      <w:pStyle w:val="Rodap"/>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7926DE" w:rsidTr="00591F5C">
      <w:trPr>
        <w:trHeight w:val="520"/>
      </w:trPr>
      <w:tc>
        <w:tcPr>
          <w:tcW w:w="1498" w:type="pct"/>
        </w:tcPr>
        <w:p w:rsidR="007926DE" w:rsidRDefault="007926DE">
          <w:pPr>
            <w:ind w:right="360"/>
          </w:pPr>
          <w:proofErr w:type="spellStart"/>
          <w:r>
            <w:t>Confidential</w:t>
          </w:r>
          <w:proofErr w:type="spellEnd"/>
        </w:p>
      </w:tc>
      <w:tc>
        <w:tcPr>
          <w:tcW w:w="2007" w:type="pct"/>
        </w:tcPr>
        <w:p w:rsidR="007926DE" w:rsidRDefault="007926DE" w:rsidP="00957148">
          <w:pPr>
            <w:jc w:val="center"/>
          </w:pPr>
          <w:r>
            <w:sym w:font="Symbol" w:char="F0D3"/>
          </w:r>
          <w:r>
            <w:t>ESTÁCIO PARTICIPAÇÕES SA</w:t>
          </w:r>
        </w:p>
      </w:tc>
      <w:tc>
        <w:tcPr>
          <w:tcW w:w="1495" w:type="pct"/>
        </w:tcPr>
        <w:p w:rsidR="007926DE" w:rsidRDefault="007926DE"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57</w:t>
          </w:r>
          <w:r>
            <w:rPr>
              <w:rStyle w:val="Nmerodepgina"/>
            </w:rPr>
            <w:fldChar w:fldCharType="end"/>
          </w:r>
        </w:p>
      </w:tc>
    </w:tr>
  </w:tbl>
  <w:p w:rsidR="007926DE" w:rsidRDefault="007926DE">
    <w:pPr>
      <w:pStyle w:val="Rodap"/>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7926DE" w:rsidTr="002F5707">
      <w:trPr>
        <w:trHeight w:val="520"/>
      </w:trPr>
      <w:tc>
        <w:tcPr>
          <w:tcW w:w="1498" w:type="pct"/>
        </w:tcPr>
        <w:p w:rsidR="007926DE" w:rsidRDefault="007926DE">
          <w:pPr>
            <w:ind w:right="360"/>
          </w:pPr>
          <w:proofErr w:type="spellStart"/>
          <w:r>
            <w:t>Confidential</w:t>
          </w:r>
          <w:proofErr w:type="spellEnd"/>
        </w:p>
      </w:tc>
      <w:tc>
        <w:tcPr>
          <w:tcW w:w="2007" w:type="pct"/>
        </w:tcPr>
        <w:p w:rsidR="007926DE" w:rsidRDefault="007926DE" w:rsidP="00957148">
          <w:pPr>
            <w:jc w:val="center"/>
          </w:pPr>
          <w:r>
            <w:sym w:font="Symbol" w:char="F0D3"/>
          </w:r>
          <w:r>
            <w:t>ESTÁCIO PARTICIPAÇÕES SA</w:t>
          </w:r>
        </w:p>
      </w:tc>
      <w:tc>
        <w:tcPr>
          <w:tcW w:w="1495" w:type="pct"/>
        </w:tcPr>
        <w:p w:rsidR="007926DE" w:rsidRDefault="007926DE"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58</w:t>
          </w:r>
          <w:r>
            <w:rPr>
              <w:rStyle w:val="Nmerodepgina"/>
            </w:rPr>
            <w:fldChar w:fldCharType="end"/>
          </w:r>
        </w:p>
      </w:tc>
    </w:tr>
  </w:tbl>
  <w:p w:rsidR="007926DE" w:rsidRDefault="007926DE">
    <w:pPr>
      <w:pStyle w:val="Rodap"/>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7926DE" w:rsidTr="00A26F9D">
      <w:trPr>
        <w:trHeight w:val="520"/>
      </w:trPr>
      <w:tc>
        <w:tcPr>
          <w:tcW w:w="1498" w:type="pct"/>
        </w:tcPr>
        <w:p w:rsidR="007926DE" w:rsidRDefault="007926DE" w:rsidP="00FA6E71">
          <w:pPr>
            <w:ind w:right="360"/>
          </w:pPr>
          <w:proofErr w:type="spellStart"/>
          <w:r>
            <w:t>Confidential</w:t>
          </w:r>
          <w:proofErr w:type="spellEnd"/>
        </w:p>
      </w:tc>
      <w:tc>
        <w:tcPr>
          <w:tcW w:w="2007" w:type="pct"/>
        </w:tcPr>
        <w:p w:rsidR="007926DE" w:rsidRDefault="007926DE" w:rsidP="00FA6E71">
          <w:pPr>
            <w:jc w:val="center"/>
          </w:pPr>
          <w:r>
            <w:sym w:font="Symbol" w:char="F0D3"/>
          </w:r>
          <w:r>
            <w:t>ESTÁCIO PARTICIPAÇÕES SA</w:t>
          </w:r>
        </w:p>
      </w:tc>
      <w:tc>
        <w:tcPr>
          <w:tcW w:w="1495" w:type="pct"/>
        </w:tcPr>
        <w:p w:rsidR="007926DE" w:rsidRDefault="007926DE"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61</w:t>
          </w:r>
          <w:r>
            <w:rPr>
              <w:rStyle w:val="Nmerodepgina"/>
            </w:rPr>
            <w:fldChar w:fldCharType="end"/>
          </w:r>
        </w:p>
      </w:tc>
    </w:tr>
  </w:tbl>
  <w:p w:rsidR="007926DE" w:rsidRPr="0029606B" w:rsidRDefault="007926DE">
    <w:pPr>
      <w:pStyle w:val="Rodap"/>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7926DE" w:rsidTr="00BB51AF">
      <w:trPr>
        <w:trHeight w:val="520"/>
      </w:trPr>
      <w:tc>
        <w:tcPr>
          <w:tcW w:w="1498" w:type="pct"/>
        </w:tcPr>
        <w:p w:rsidR="007926DE" w:rsidRDefault="007926DE">
          <w:pPr>
            <w:ind w:right="360"/>
          </w:pPr>
          <w:proofErr w:type="spellStart"/>
          <w:r>
            <w:t>Confidential</w:t>
          </w:r>
          <w:proofErr w:type="spellEnd"/>
        </w:p>
      </w:tc>
      <w:tc>
        <w:tcPr>
          <w:tcW w:w="2007" w:type="pct"/>
        </w:tcPr>
        <w:p w:rsidR="007926DE" w:rsidRDefault="007926DE" w:rsidP="00957148">
          <w:pPr>
            <w:jc w:val="center"/>
          </w:pPr>
          <w:r>
            <w:sym w:font="Symbol" w:char="F0D3"/>
          </w:r>
          <w:r>
            <w:t>ESTÁCIO PARTICIPAÇÕES SA</w:t>
          </w:r>
        </w:p>
      </w:tc>
      <w:tc>
        <w:tcPr>
          <w:tcW w:w="1495" w:type="pct"/>
        </w:tcPr>
        <w:p w:rsidR="007926DE" w:rsidRDefault="007926DE">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1</w:t>
          </w:r>
          <w:r>
            <w:rPr>
              <w:rStyle w:val="Nmerodepgina"/>
            </w:rPr>
            <w:fldChar w:fldCharType="end"/>
          </w:r>
        </w:p>
      </w:tc>
    </w:tr>
  </w:tbl>
  <w:p w:rsidR="007926DE" w:rsidRDefault="007926DE">
    <w:pPr>
      <w:pStyle w:val="Rodap"/>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7926DE" w:rsidTr="003B50E5">
      <w:trPr>
        <w:trHeight w:val="520"/>
      </w:trPr>
      <w:tc>
        <w:tcPr>
          <w:tcW w:w="1498" w:type="pct"/>
        </w:tcPr>
        <w:p w:rsidR="007926DE" w:rsidRDefault="007926DE">
          <w:pPr>
            <w:ind w:right="360"/>
          </w:pPr>
          <w:proofErr w:type="spellStart"/>
          <w:r>
            <w:t>Confidential</w:t>
          </w:r>
          <w:proofErr w:type="spellEnd"/>
        </w:p>
      </w:tc>
      <w:tc>
        <w:tcPr>
          <w:tcW w:w="2007" w:type="pct"/>
        </w:tcPr>
        <w:p w:rsidR="007926DE" w:rsidRDefault="007926DE" w:rsidP="00957148">
          <w:pPr>
            <w:jc w:val="center"/>
          </w:pPr>
          <w:r>
            <w:sym w:font="Symbol" w:char="F0D3"/>
          </w:r>
          <w:r>
            <w:t>ESTÁCIO PARTICIPAÇÕES SA</w:t>
          </w:r>
        </w:p>
      </w:tc>
      <w:tc>
        <w:tcPr>
          <w:tcW w:w="1495" w:type="pct"/>
        </w:tcPr>
        <w:p w:rsidR="007926DE" w:rsidRDefault="007926DE"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59</w:t>
          </w:r>
          <w:r>
            <w:rPr>
              <w:rStyle w:val="Nmerodepgina"/>
            </w:rPr>
            <w:fldChar w:fldCharType="end"/>
          </w:r>
        </w:p>
      </w:tc>
    </w:tr>
  </w:tbl>
  <w:p w:rsidR="007926DE" w:rsidRDefault="007926DE">
    <w:pPr>
      <w:pStyle w:val="Rodap"/>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6"/>
      <w:gridCol w:w="2686"/>
    </w:tblGrid>
    <w:tr w:rsidR="007926DE" w:rsidTr="00A26F9D">
      <w:trPr>
        <w:trHeight w:val="520"/>
      </w:trPr>
      <w:tc>
        <w:tcPr>
          <w:tcW w:w="1498" w:type="pct"/>
        </w:tcPr>
        <w:p w:rsidR="007926DE" w:rsidRDefault="007926DE" w:rsidP="00FA6E71">
          <w:pPr>
            <w:ind w:right="360"/>
          </w:pPr>
          <w:proofErr w:type="spellStart"/>
          <w:r>
            <w:t>Confidential</w:t>
          </w:r>
          <w:proofErr w:type="spellEnd"/>
        </w:p>
      </w:tc>
      <w:tc>
        <w:tcPr>
          <w:tcW w:w="2007" w:type="pct"/>
        </w:tcPr>
        <w:p w:rsidR="007926DE" w:rsidRDefault="007926DE" w:rsidP="00FA6E71">
          <w:pPr>
            <w:jc w:val="center"/>
          </w:pPr>
          <w:r>
            <w:sym w:font="Symbol" w:char="F0D3"/>
          </w:r>
          <w:r>
            <w:t>ESTÁCIO PARTICIPAÇÕES SA</w:t>
          </w:r>
        </w:p>
      </w:tc>
      <w:tc>
        <w:tcPr>
          <w:tcW w:w="1495" w:type="pct"/>
        </w:tcPr>
        <w:p w:rsidR="007926DE" w:rsidRDefault="007926DE"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64</w:t>
          </w:r>
          <w:r>
            <w:rPr>
              <w:rStyle w:val="Nmerodepgina"/>
            </w:rPr>
            <w:fldChar w:fldCharType="end"/>
          </w:r>
        </w:p>
      </w:tc>
    </w:tr>
  </w:tbl>
  <w:p w:rsidR="007926DE" w:rsidRPr="0029606B" w:rsidRDefault="007926DE">
    <w:pPr>
      <w:pStyle w:val="Rodap"/>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692"/>
      <w:gridCol w:w="3608"/>
      <w:gridCol w:w="2684"/>
    </w:tblGrid>
    <w:tr w:rsidR="007926DE" w:rsidTr="00A26F9D">
      <w:trPr>
        <w:trHeight w:val="537"/>
      </w:trPr>
      <w:tc>
        <w:tcPr>
          <w:tcW w:w="1498" w:type="pct"/>
        </w:tcPr>
        <w:p w:rsidR="007926DE" w:rsidRDefault="007926DE">
          <w:pPr>
            <w:ind w:right="360"/>
          </w:pPr>
          <w:proofErr w:type="spellStart"/>
          <w:r>
            <w:t>Confidential</w:t>
          </w:r>
          <w:proofErr w:type="spellEnd"/>
        </w:p>
      </w:tc>
      <w:tc>
        <w:tcPr>
          <w:tcW w:w="2008" w:type="pct"/>
        </w:tcPr>
        <w:p w:rsidR="007926DE" w:rsidRDefault="007926DE" w:rsidP="00957148">
          <w:pPr>
            <w:jc w:val="center"/>
          </w:pPr>
          <w:r>
            <w:sym w:font="Symbol" w:char="F0D3"/>
          </w:r>
          <w:r>
            <w:t>ESTÁCIO PARTICIPAÇÕES SA</w:t>
          </w:r>
        </w:p>
      </w:tc>
      <w:tc>
        <w:tcPr>
          <w:tcW w:w="1494" w:type="pct"/>
        </w:tcPr>
        <w:p w:rsidR="007926DE" w:rsidRDefault="007926DE">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62</w:t>
          </w:r>
          <w:r>
            <w:rPr>
              <w:rStyle w:val="Nmerodepgina"/>
            </w:rPr>
            <w:fldChar w:fldCharType="end"/>
          </w:r>
        </w:p>
      </w:tc>
    </w:tr>
  </w:tbl>
  <w:p w:rsidR="007926DE" w:rsidRDefault="007926DE">
    <w:pPr>
      <w:pStyle w:val="Rodap"/>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7926DE" w:rsidTr="00994277">
      <w:trPr>
        <w:trHeight w:val="520"/>
      </w:trPr>
      <w:tc>
        <w:tcPr>
          <w:tcW w:w="1498" w:type="pct"/>
        </w:tcPr>
        <w:p w:rsidR="007926DE" w:rsidRDefault="007926DE">
          <w:pPr>
            <w:ind w:right="360"/>
          </w:pPr>
          <w:proofErr w:type="spellStart"/>
          <w:r>
            <w:t>Confidential</w:t>
          </w:r>
          <w:proofErr w:type="spellEnd"/>
        </w:p>
      </w:tc>
      <w:tc>
        <w:tcPr>
          <w:tcW w:w="2007" w:type="pct"/>
        </w:tcPr>
        <w:p w:rsidR="007926DE" w:rsidRDefault="007926DE" w:rsidP="00957148">
          <w:pPr>
            <w:jc w:val="center"/>
          </w:pPr>
          <w:r>
            <w:sym w:font="Symbol" w:char="F0D3"/>
          </w:r>
          <w:r>
            <w:t>ESTÁCIO PARTICIPAÇÕES SA</w:t>
          </w:r>
        </w:p>
      </w:tc>
      <w:tc>
        <w:tcPr>
          <w:tcW w:w="1495" w:type="pct"/>
        </w:tcPr>
        <w:p w:rsidR="007926DE" w:rsidRDefault="007926DE">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12</w:t>
          </w:r>
          <w:r>
            <w:rPr>
              <w:rStyle w:val="Nmerodepgina"/>
            </w:rPr>
            <w:fldChar w:fldCharType="end"/>
          </w:r>
        </w:p>
      </w:tc>
    </w:tr>
  </w:tbl>
  <w:p w:rsidR="007926DE" w:rsidRDefault="007926DE">
    <w:pPr>
      <w:pStyle w:val="Rodap"/>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8"/>
      <w:gridCol w:w="3267"/>
      <w:gridCol w:w="2434"/>
    </w:tblGrid>
    <w:tr w:rsidR="007926DE" w:rsidTr="001C3F65">
      <w:trPr>
        <w:trHeight w:val="520"/>
      </w:trPr>
      <w:tc>
        <w:tcPr>
          <w:tcW w:w="1498" w:type="pct"/>
        </w:tcPr>
        <w:p w:rsidR="007926DE" w:rsidRDefault="007926DE">
          <w:pPr>
            <w:ind w:right="360"/>
          </w:pPr>
          <w:proofErr w:type="spellStart"/>
          <w:r>
            <w:t>Confidential</w:t>
          </w:r>
          <w:proofErr w:type="spellEnd"/>
        </w:p>
      </w:tc>
      <w:tc>
        <w:tcPr>
          <w:tcW w:w="2007" w:type="pct"/>
        </w:tcPr>
        <w:p w:rsidR="007926DE" w:rsidRDefault="007926DE" w:rsidP="00957148">
          <w:pPr>
            <w:jc w:val="center"/>
          </w:pPr>
          <w:r>
            <w:sym w:font="Symbol" w:char="F0D3"/>
          </w:r>
          <w:r>
            <w:t>ESTÁCIO PARTICIPAÇÕES SA</w:t>
          </w:r>
        </w:p>
      </w:tc>
      <w:tc>
        <w:tcPr>
          <w:tcW w:w="1495" w:type="pct"/>
        </w:tcPr>
        <w:p w:rsidR="007926DE" w:rsidRDefault="007926DE">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13</w:t>
          </w:r>
          <w:r>
            <w:rPr>
              <w:rStyle w:val="Nmerodepgina"/>
            </w:rPr>
            <w:fldChar w:fldCharType="end"/>
          </w:r>
        </w:p>
      </w:tc>
    </w:tr>
  </w:tbl>
  <w:p w:rsidR="007926DE" w:rsidRDefault="007926DE">
    <w:pPr>
      <w:pStyle w:val="Rodap"/>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7926DE" w:rsidTr="001C3F65">
      <w:trPr>
        <w:trHeight w:val="520"/>
      </w:trPr>
      <w:tc>
        <w:tcPr>
          <w:tcW w:w="1498" w:type="pct"/>
        </w:tcPr>
        <w:p w:rsidR="007926DE" w:rsidRDefault="007926DE">
          <w:pPr>
            <w:ind w:right="360"/>
          </w:pPr>
          <w:proofErr w:type="spellStart"/>
          <w:r>
            <w:t>Confidential</w:t>
          </w:r>
          <w:proofErr w:type="spellEnd"/>
        </w:p>
      </w:tc>
      <w:tc>
        <w:tcPr>
          <w:tcW w:w="2007" w:type="pct"/>
        </w:tcPr>
        <w:p w:rsidR="007926DE" w:rsidRDefault="007926DE" w:rsidP="00957148">
          <w:pPr>
            <w:jc w:val="center"/>
          </w:pPr>
          <w:r>
            <w:sym w:font="Symbol" w:char="F0D3"/>
          </w:r>
          <w:r>
            <w:t>ESTÁCIO PARTICIPAÇÕES SA</w:t>
          </w:r>
        </w:p>
      </w:tc>
      <w:tc>
        <w:tcPr>
          <w:tcW w:w="1495" w:type="pct"/>
        </w:tcPr>
        <w:p w:rsidR="007926DE" w:rsidRDefault="007926DE">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15</w:t>
          </w:r>
          <w:r>
            <w:rPr>
              <w:rStyle w:val="Nmerodepgina"/>
            </w:rPr>
            <w:fldChar w:fldCharType="end"/>
          </w:r>
        </w:p>
      </w:tc>
    </w:tr>
  </w:tbl>
  <w:p w:rsidR="007926DE" w:rsidRDefault="007926DE">
    <w:pPr>
      <w:pStyle w:val="Rodap"/>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7926DE" w:rsidTr="00D40F24">
      <w:trPr>
        <w:trHeight w:val="520"/>
      </w:trPr>
      <w:tc>
        <w:tcPr>
          <w:tcW w:w="1498" w:type="pct"/>
        </w:tcPr>
        <w:p w:rsidR="007926DE" w:rsidRDefault="007926DE" w:rsidP="00FA6E71">
          <w:pPr>
            <w:ind w:right="360"/>
          </w:pPr>
          <w:proofErr w:type="spellStart"/>
          <w:r>
            <w:t>Confidential</w:t>
          </w:r>
          <w:proofErr w:type="spellEnd"/>
        </w:p>
      </w:tc>
      <w:tc>
        <w:tcPr>
          <w:tcW w:w="2007" w:type="pct"/>
        </w:tcPr>
        <w:p w:rsidR="007926DE" w:rsidRDefault="007926DE" w:rsidP="00FA6E71">
          <w:pPr>
            <w:jc w:val="center"/>
          </w:pPr>
          <w:r>
            <w:sym w:font="Symbol" w:char="F0D3"/>
          </w:r>
          <w:r>
            <w:t>ESTÁCIO PARTICIPAÇÕES SA</w:t>
          </w:r>
        </w:p>
      </w:tc>
      <w:tc>
        <w:tcPr>
          <w:tcW w:w="1495" w:type="pct"/>
        </w:tcPr>
        <w:p w:rsidR="007926DE" w:rsidRDefault="007926DE"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29</w:t>
          </w:r>
          <w:r>
            <w:rPr>
              <w:rStyle w:val="Nmerodepgina"/>
            </w:rPr>
            <w:fldChar w:fldCharType="end"/>
          </w:r>
        </w:p>
      </w:tc>
    </w:tr>
  </w:tbl>
  <w:p w:rsidR="007926DE" w:rsidRPr="0029606B" w:rsidRDefault="007926DE">
    <w:pPr>
      <w:pStyle w:val="Rodap"/>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7926DE" w:rsidTr="001C3F65">
      <w:trPr>
        <w:trHeight w:val="520"/>
      </w:trPr>
      <w:tc>
        <w:tcPr>
          <w:tcW w:w="1498" w:type="pct"/>
        </w:tcPr>
        <w:p w:rsidR="007926DE" w:rsidRDefault="007926DE">
          <w:pPr>
            <w:ind w:right="360"/>
          </w:pPr>
          <w:proofErr w:type="spellStart"/>
          <w:r>
            <w:t>Confidential</w:t>
          </w:r>
          <w:proofErr w:type="spellEnd"/>
        </w:p>
      </w:tc>
      <w:tc>
        <w:tcPr>
          <w:tcW w:w="2007" w:type="pct"/>
        </w:tcPr>
        <w:p w:rsidR="007926DE" w:rsidRDefault="007926DE" w:rsidP="00957148">
          <w:pPr>
            <w:jc w:val="center"/>
          </w:pPr>
          <w:r>
            <w:sym w:font="Symbol" w:char="F0D3"/>
          </w:r>
          <w:r>
            <w:t>ESTÁCIO PARTICIPAÇÕES SA</w:t>
          </w:r>
        </w:p>
      </w:tc>
      <w:tc>
        <w:tcPr>
          <w:tcW w:w="1495" w:type="pct"/>
        </w:tcPr>
        <w:p w:rsidR="007926DE" w:rsidRDefault="007926DE">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572E84">
            <w:rPr>
              <w:rStyle w:val="Nmerodepgina"/>
              <w:noProof/>
            </w:rPr>
            <w:t>16</w:t>
          </w:r>
          <w:r>
            <w:rPr>
              <w:rStyle w:val="Nmerodepgina"/>
            </w:rPr>
            <w:fldChar w:fldCharType="end"/>
          </w:r>
        </w:p>
      </w:tc>
    </w:tr>
  </w:tbl>
  <w:p w:rsidR="007926DE" w:rsidRDefault="007926DE">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61C3" w:rsidRDefault="002561C3">
      <w:pPr>
        <w:pStyle w:val="Body"/>
      </w:pPr>
      <w:r>
        <w:separator/>
      </w:r>
    </w:p>
  </w:footnote>
  <w:footnote w:type="continuationSeparator" w:id="0">
    <w:p w:rsidR="002561C3" w:rsidRDefault="002561C3">
      <w:pPr>
        <w:pStyle w:val="Body"/>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26DE" w:rsidRDefault="007926DE"/>
  <w:p w:rsidR="007926DE" w:rsidRDefault="007926DE">
    <w:r>
      <w:rPr>
        <w:noProof/>
        <w:u w:val="single"/>
        <w:lang w:eastAsia="pt-BR"/>
      </w:rPr>
      <w:drawing>
        <wp:inline distT="0" distB="0" distL="0" distR="0">
          <wp:extent cx="1089025" cy="993775"/>
          <wp:effectExtent l="0" t="0" r="0" b="0"/>
          <wp:docPr id="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
                    <a:extLst>
                      <a:ext uri="{28A0092B-C50C-407E-A947-70E740481C1C}">
                        <a14:useLocalDpi xmlns:a14="http://schemas.microsoft.com/office/drawing/2010/main" val="0"/>
                      </a:ext>
                    </a:extLst>
                  </a:blip>
                  <a:srcRect l="8398" t="5827" r="9105" b="12836"/>
                  <a:stretch>
                    <a:fillRect/>
                  </a:stretch>
                </pic:blipFill>
                <pic:spPr bwMode="auto">
                  <a:xfrm>
                    <a:off x="0" y="0"/>
                    <a:ext cx="1089025" cy="993775"/>
                  </a:xfrm>
                  <a:prstGeom prst="rect">
                    <a:avLst/>
                  </a:prstGeom>
                  <a:noFill/>
                  <a:ln>
                    <a:noFill/>
                  </a:ln>
                </pic:spPr>
              </pic:pic>
            </a:graphicData>
          </a:graphic>
        </wp:inline>
      </w:drawing>
    </w:r>
  </w:p>
  <w:p w:rsidR="007926DE" w:rsidRDefault="007926DE">
    <w:pPr>
      <w:pStyle w:val="Cabealh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0967"/>
      <w:gridCol w:w="3429"/>
    </w:tblGrid>
    <w:tr w:rsidR="007926DE" w:rsidTr="00F4217C">
      <w:tc>
        <w:tcPr>
          <w:tcW w:w="3809" w:type="pct"/>
        </w:tcPr>
        <w:p w:rsidR="007926DE" w:rsidRPr="00EC6F75" w:rsidRDefault="007926DE">
          <w:fldSimple w:instr=" SUBJECT  \* MERGEFORMAT ">
            <w:r>
              <w:t>Projeto Custo de Pessoal - Interface SIA-ADP</w:t>
            </w:r>
          </w:fldSimple>
        </w:p>
      </w:tc>
      <w:tc>
        <w:tcPr>
          <w:tcW w:w="1191" w:type="pct"/>
        </w:tcPr>
        <w:p w:rsidR="007926DE" w:rsidRDefault="007926DE">
          <w:pPr>
            <w:tabs>
              <w:tab w:val="left" w:pos="1135"/>
            </w:tabs>
            <w:spacing w:before="40"/>
            <w:ind w:right="68"/>
            <w:jc w:val="right"/>
          </w:pPr>
          <w:fldSimple w:instr=" styleref &quot;Version&quot; \* mergeformat ">
            <w:r w:rsidR="00572E84">
              <w:rPr>
                <w:noProof/>
              </w:rPr>
              <w:t>Versão 1.0</w:t>
            </w:r>
          </w:fldSimple>
        </w:p>
      </w:tc>
    </w:tr>
    <w:tr w:rsidR="007926DE" w:rsidTr="00F4217C">
      <w:tc>
        <w:tcPr>
          <w:tcW w:w="3809" w:type="pct"/>
        </w:tcPr>
        <w:p w:rsidR="007926DE" w:rsidRPr="00971EF0" w:rsidRDefault="007926DE">
          <w:fldSimple w:instr=" TITLE  \* MERGEFORMAT ">
            <w:r>
              <w:t>Especificação Técnica de ETL</w:t>
            </w:r>
          </w:fldSimple>
        </w:p>
      </w:tc>
      <w:tc>
        <w:tcPr>
          <w:tcW w:w="1191" w:type="pct"/>
        </w:tcPr>
        <w:p w:rsidR="007926DE" w:rsidRDefault="007926DE">
          <w:pPr>
            <w:jc w:val="right"/>
          </w:pPr>
          <w:fldSimple w:instr=" Styleref &quot;DocDate&quot; \* mergeformat ">
            <w:r w:rsidR="00572E84">
              <w:rPr>
                <w:noProof/>
              </w:rPr>
              <w:t>30/11/2012</w:t>
            </w:r>
          </w:fldSimple>
        </w:p>
      </w:tc>
    </w:tr>
  </w:tbl>
  <w:p w:rsidR="007926DE" w:rsidRDefault="007926DE">
    <w:pPr>
      <w:pStyle w:val="Cabealh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585" w:type="pct"/>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187"/>
      <w:gridCol w:w="2885"/>
    </w:tblGrid>
    <w:tr w:rsidR="007926DE" w:rsidTr="00A6692C">
      <w:tc>
        <w:tcPr>
          <w:tcW w:w="3410" w:type="pct"/>
        </w:tcPr>
        <w:p w:rsidR="007926DE" w:rsidRPr="00EC6F75" w:rsidRDefault="007926DE">
          <w:fldSimple w:instr=" SUBJECT  \* MERGEFORMAT ">
            <w:r>
              <w:t>Projeto Custo de Pessoal - Interface SIA-ADP</w:t>
            </w:r>
          </w:fldSimple>
        </w:p>
      </w:tc>
      <w:tc>
        <w:tcPr>
          <w:tcW w:w="1590" w:type="pct"/>
        </w:tcPr>
        <w:p w:rsidR="007926DE" w:rsidRDefault="007926DE">
          <w:pPr>
            <w:tabs>
              <w:tab w:val="left" w:pos="1135"/>
            </w:tabs>
            <w:spacing w:before="40"/>
            <w:ind w:right="68"/>
            <w:jc w:val="right"/>
          </w:pPr>
          <w:fldSimple w:instr=" styleref &quot;Version&quot; \* mergeformat ">
            <w:r w:rsidR="00572E84">
              <w:rPr>
                <w:noProof/>
              </w:rPr>
              <w:t>Versão 1.0</w:t>
            </w:r>
          </w:fldSimple>
        </w:p>
      </w:tc>
    </w:tr>
    <w:tr w:rsidR="007926DE" w:rsidTr="00A6692C">
      <w:tc>
        <w:tcPr>
          <w:tcW w:w="3410" w:type="pct"/>
        </w:tcPr>
        <w:p w:rsidR="007926DE" w:rsidRPr="00971EF0" w:rsidRDefault="007926DE">
          <w:fldSimple w:instr=" TITLE  \* MERGEFORMAT ">
            <w:r>
              <w:t>Especificação Técnica de ETL</w:t>
            </w:r>
          </w:fldSimple>
        </w:p>
      </w:tc>
      <w:tc>
        <w:tcPr>
          <w:tcW w:w="1590" w:type="pct"/>
        </w:tcPr>
        <w:p w:rsidR="007926DE" w:rsidRDefault="007926DE">
          <w:pPr>
            <w:jc w:val="right"/>
          </w:pPr>
          <w:fldSimple w:instr=" Styleref &quot;DocDate&quot; \* mergeformat ">
            <w:r w:rsidR="00572E84">
              <w:rPr>
                <w:noProof/>
              </w:rPr>
              <w:t>30/11/2012</w:t>
            </w:r>
          </w:fldSimple>
        </w:p>
      </w:tc>
    </w:tr>
  </w:tbl>
  <w:p w:rsidR="007926DE" w:rsidRDefault="007926DE">
    <w:pPr>
      <w:pStyle w:val="Cabealh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9910"/>
      <w:gridCol w:w="4486"/>
    </w:tblGrid>
    <w:tr w:rsidR="007926DE" w:rsidTr="00836230">
      <w:tc>
        <w:tcPr>
          <w:tcW w:w="3442" w:type="pct"/>
        </w:tcPr>
        <w:p w:rsidR="007926DE" w:rsidRPr="00EC6F75" w:rsidRDefault="007926DE">
          <w:fldSimple w:instr=" SUBJECT  \* MERGEFORMAT ">
            <w:r>
              <w:t>Projeto Custo de Pessoal - Interface SIA-ADP</w:t>
            </w:r>
          </w:fldSimple>
        </w:p>
      </w:tc>
      <w:tc>
        <w:tcPr>
          <w:tcW w:w="1558" w:type="pct"/>
        </w:tcPr>
        <w:p w:rsidR="007926DE" w:rsidRDefault="007926DE">
          <w:pPr>
            <w:tabs>
              <w:tab w:val="left" w:pos="1135"/>
            </w:tabs>
            <w:spacing w:before="40"/>
            <w:ind w:right="68"/>
            <w:jc w:val="right"/>
          </w:pPr>
          <w:fldSimple w:instr=" styleref &quot;Version&quot; \* mergeformat ">
            <w:r w:rsidR="00572E84">
              <w:rPr>
                <w:noProof/>
              </w:rPr>
              <w:t>Versão 1.0</w:t>
            </w:r>
          </w:fldSimple>
        </w:p>
      </w:tc>
    </w:tr>
    <w:tr w:rsidR="007926DE" w:rsidTr="00836230">
      <w:tc>
        <w:tcPr>
          <w:tcW w:w="3442" w:type="pct"/>
        </w:tcPr>
        <w:p w:rsidR="007926DE" w:rsidRPr="00971EF0" w:rsidRDefault="007926DE">
          <w:fldSimple w:instr=" TITLE  \* MERGEFORMAT ">
            <w:r>
              <w:t>Especificação Técnica de ETL</w:t>
            </w:r>
          </w:fldSimple>
        </w:p>
      </w:tc>
      <w:tc>
        <w:tcPr>
          <w:tcW w:w="1558" w:type="pct"/>
        </w:tcPr>
        <w:p w:rsidR="007926DE" w:rsidRDefault="007926DE">
          <w:pPr>
            <w:jc w:val="right"/>
          </w:pPr>
          <w:fldSimple w:instr=" Styleref &quot;DocDate&quot; \* mergeformat ">
            <w:r w:rsidR="00572E84">
              <w:rPr>
                <w:noProof/>
              </w:rPr>
              <w:t>30/11/2012</w:t>
            </w:r>
          </w:fldSimple>
        </w:p>
      </w:tc>
    </w:tr>
  </w:tbl>
  <w:p w:rsidR="007926DE" w:rsidRDefault="007926DE">
    <w:pPr>
      <w:pStyle w:val="Cabealh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185"/>
      <w:gridCol w:w="2799"/>
    </w:tblGrid>
    <w:tr w:rsidR="007926DE" w:rsidTr="002F0261">
      <w:tc>
        <w:tcPr>
          <w:tcW w:w="3442" w:type="pct"/>
        </w:tcPr>
        <w:p w:rsidR="007926DE" w:rsidRPr="00EC6F75" w:rsidRDefault="007926DE">
          <w:fldSimple w:instr=" SUBJECT  \* MERGEFORMAT ">
            <w:r>
              <w:t>Projeto Custo de Pessoal - Interface SIA-ADP</w:t>
            </w:r>
          </w:fldSimple>
        </w:p>
      </w:tc>
      <w:tc>
        <w:tcPr>
          <w:tcW w:w="1558" w:type="pct"/>
        </w:tcPr>
        <w:p w:rsidR="007926DE" w:rsidRDefault="007926DE">
          <w:pPr>
            <w:tabs>
              <w:tab w:val="left" w:pos="1135"/>
            </w:tabs>
            <w:spacing w:before="40"/>
            <w:ind w:right="68"/>
            <w:jc w:val="right"/>
          </w:pPr>
          <w:fldSimple w:instr=" styleref &quot;Version&quot; \* mergeformat ">
            <w:r w:rsidR="00572E84">
              <w:rPr>
                <w:noProof/>
              </w:rPr>
              <w:t>Versão 1.0</w:t>
            </w:r>
          </w:fldSimple>
        </w:p>
      </w:tc>
    </w:tr>
    <w:tr w:rsidR="007926DE" w:rsidTr="002F0261">
      <w:tc>
        <w:tcPr>
          <w:tcW w:w="3442" w:type="pct"/>
        </w:tcPr>
        <w:p w:rsidR="007926DE" w:rsidRPr="00971EF0" w:rsidRDefault="007926DE">
          <w:fldSimple w:instr=" TITLE  \* MERGEFORMAT ">
            <w:r>
              <w:t>Especificação Técnica de ETL</w:t>
            </w:r>
          </w:fldSimple>
        </w:p>
      </w:tc>
      <w:tc>
        <w:tcPr>
          <w:tcW w:w="1558" w:type="pct"/>
        </w:tcPr>
        <w:p w:rsidR="007926DE" w:rsidRDefault="007926DE">
          <w:pPr>
            <w:jc w:val="right"/>
          </w:pPr>
          <w:fldSimple w:instr=" Styleref &quot;DocDate&quot; \* mergeformat ">
            <w:r w:rsidR="00572E84">
              <w:rPr>
                <w:noProof/>
              </w:rPr>
              <w:t>30/11/2012</w:t>
            </w:r>
          </w:fldSimple>
        </w:p>
      </w:tc>
    </w:tr>
  </w:tbl>
  <w:p w:rsidR="007926DE" w:rsidRDefault="007926DE">
    <w:pPr>
      <w:pStyle w:val="Cabealh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9910"/>
      <w:gridCol w:w="4486"/>
    </w:tblGrid>
    <w:tr w:rsidR="007926DE" w:rsidTr="002F0261">
      <w:tc>
        <w:tcPr>
          <w:tcW w:w="3442" w:type="pct"/>
        </w:tcPr>
        <w:p w:rsidR="007926DE" w:rsidRPr="00EC6F75" w:rsidRDefault="007926DE">
          <w:fldSimple w:instr=" SUBJECT  \* MERGEFORMAT ">
            <w:r>
              <w:t>Projeto Custo de Pessoal - Interface SIA-ADP</w:t>
            </w:r>
          </w:fldSimple>
        </w:p>
      </w:tc>
      <w:tc>
        <w:tcPr>
          <w:tcW w:w="1558" w:type="pct"/>
        </w:tcPr>
        <w:p w:rsidR="007926DE" w:rsidRDefault="007926DE">
          <w:pPr>
            <w:tabs>
              <w:tab w:val="left" w:pos="1135"/>
            </w:tabs>
            <w:spacing w:before="40"/>
            <w:ind w:right="68"/>
            <w:jc w:val="right"/>
          </w:pPr>
          <w:fldSimple w:instr=" styleref &quot;Version&quot; \* mergeformat ">
            <w:r w:rsidR="00572E84">
              <w:rPr>
                <w:noProof/>
              </w:rPr>
              <w:t>Versão 1.0</w:t>
            </w:r>
          </w:fldSimple>
        </w:p>
      </w:tc>
    </w:tr>
    <w:tr w:rsidR="007926DE" w:rsidTr="002F0261">
      <w:tc>
        <w:tcPr>
          <w:tcW w:w="3442" w:type="pct"/>
        </w:tcPr>
        <w:p w:rsidR="007926DE" w:rsidRPr="00971EF0" w:rsidRDefault="007926DE">
          <w:fldSimple w:instr=" TITLE  \* MERGEFORMAT ">
            <w:r>
              <w:t>Especificação Técnica de ETL</w:t>
            </w:r>
          </w:fldSimple>
        </w:p>
      </w:tc>
      <w:tc>
        <w:tcPr>
          <w:tcW w:w="1558" w:type="pct"/>
        </w:tcPr>
        <w:p w:rsidR="007926DE" w:rsidRDefault="007926DE">
          <w:pPr>
            <w:jc w:val="right"/>
          </w:pPr>
          <w:fldSimple w:instr=" Styleref &quot;DocDate&quot; \* mergeformat ">
            <w:r w:rsidR="00572E84">
              <w:rPr>
                <w:noProof/>
              </w:rPr>
              <w:t>30/11/2012</w:t>
            </w:r>
          </w:fldSimple>
        </w:p>
      </w:tc>
    </w:tr>
  </w:tbl>
  <w:p w:rsidR="007926DE" w:rsidRDefault="007926DE">
    <w:pPr>
      <w:pStyle w:val="Cabealh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125"/>
      <w:gridCol w:w="2859"/>
    </w:tblGrid>
    <w:tr w:rsidR="007926DE" w:rsidTr="002F0261">
      <w:tc>
        <w:tcPr>
          <w:tcW w:w="3409" w:type="pct"/>
        </w:tcPr>
        <w:p w:rsidR="007926DE" w:rsidRPr="00EC6F75" w:rsidRDefault="007926DE" w:rsidP="00086BF7">
          <w:fldSimple w:instr=" SUBJECT  \* MERGEFORMAT ">
            <w:r>
              <w:t>Projeto Custo de Pessoal - Interface SIA-ADP</w:t>
            </w:r>
          </w:fldSimple>
        </w:p>
      </w:tc>
      <w:tc>
        <w:tcPr>
          <w:tcW w:w="1591" w:type="pct"/>
        </w:tcPr>
        <w:p w:rsidR="007926DE" w:rsidRDefault="007926DE" w:rsidP="00FA6E71">
          <w:pPr>
            <w:tabs>
              <w:tab w:val="left" w:pos="1135"/>
            </w:tabs>
            <w:spacing w:before="40"/>
            <w:ind w:right="68"/>
            <w:jc w:val="right"/>
          </w:pPr>
          <w:fldSimple w:instr=" styleref &quot;Version&quot; \* mergeformat ">
            <w:r w:rsidR="00572E84">
              <w:rPr>
                <w:noProof/>
              </w:rPr>
              <w:t>Versão 1.0</w:t>
            </w:r>
          </w:fldSimple>
        </w:p>
      </w:tc>
    </w:tr>
    <w:tr w:rsidR="007926DE" w:rsidTr="002F0261">
      <w:tc>
        <w:tcPr>
          <w:tcW w:w="3409" w:type="pct"/>
        </w:tcPr>
        <w:p w:rsidR="007926DE" w:rsidRPr="00971EF0" w:rsidRDefault="007926DE" w:rsidP="00FA6E71">
          <w:fldSimple w:instr=" TITLE  \* MERGEFORMAT ">
            <w:r>
              <w:t>Especificação Técnica de ETL</w:t>
            </w:r>
          </w:fldSimple>
        </w:p>
      </w:tc>
      <w:tc>
        <w:tcPr>
          <w:tcW w:w="1591" w:type="pct"/>
        </w:tcPr>
        <w:p w:rsidR="007926DE" w:rsidRDefault="007926DE" w:rsidP="00FA6E71">
          <w:pPr>
            <w:jc w:val="right"/>
          </w:pPr>
          <w:fldSimple w:instr=" Styleref &quot;DocDate&quot; \* mergeformat ">
            <w:r w:rsidR="00572E84">
              <w:rPr>
                <w:noProof/>
              </w:rPr>
              <w:t>30/11/2012</w:t>
            </w:r>
          </w:fldSimple>
        </w:p>
      </w:tc>
    </w:tr>
  </w:tbl>
  <w:p w:rsidR="007926DE" w:rsidRDefault="007926DE">
    <w:pPr>
      <w:pStyle w:val="Cabealh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573"/>
      <w:gridCol w:w="2411"/>
    </w:tblGrid>
    <w:tr w:rsidR="007926DE" w:rsidTr="002F0261">
      <w:tc>
        <w:tcPr>
          <w:tcW w:w="3658" w:type="pct"/>
        </w:tcPr>
        <w:p w:rsidR="007926DE" w:rsidRPr="00EC6F75" w:rsidRDefault="007926DE">
          <w:fldSimple w:instr=" SUBJECT  \* MERGEFORMAT ">
            <w:r>
              <w:t>Projeto Custo de Pessoal - Interface SIA-ADP</w:t>
            </w:r>
          </w:fldSimple>
        </w:p>
      </w:tc>
      <w:tc>
        <w:tcPr>
          <w:tcW w:w="1342" w:type="pct"/>
        </w:tcPr>
        <w:p w:rsidR="007926DE" w:rsidRDefault="007926DE">
          <w:pPr>
            <w:tabs>
              <w:tab w:val="left" w:pos="1135"/>
            </w:tabs>
            <w:spacing w:before="40"/>
            <w:ind w:right="68"/>
            <w:jc w:val="right"/>
          </w:pPr>
          <w:fldSimple w:instr=" styleref &quot;Version&quot; \* mergeformat ">
            <w:r w:rsidR="00572E84">
              <w:rPr>
                <w:noProof/>
              </w:rPr>
              <w:t>Versão 1.0</w:t>
            </w:r>
          </w:fldSimple>
        </w:p>
      </w:tc>
    </w:tr>
    <w:tr w:rsidR="007926DE" w:rsidTr="002F0261">
      <w:tc>
        <w:tcPr>
          <w:tcW w:w="3658" w:type="pct"/>
        </w:tcPr>
        <w:p w:rsidR="007926DE" w:rsidRPr="00971EF0" w:rsidRDefault="007926DE">
          <w:fldSimple w:instr=" TITLE  \* MERGEFORMAT ">
            <w:r>
              <w:t>Especificação Técnica de ETL</w:t>
            </w:r>
          </w:fldSimple>
        </w:p>
      </w:tc>
      <w:tc>
        <w:tcPr>
          <w:tcW w:w="1342" w:type="pct"/>
        </w:tcPr>
        <w:p w:rsidR="007926DE" w:rsidRDefault="007926DE">
          <w:pPr>
            <w:jc w:val="right"/>
          </w:pPr>
          <w:fldSimple w:instr=" Styleref &quot;DocDate&quot; \* mergeformat ">
            <w:r w:rsidR="00572E84">
              <w:rPr>
                <w:noProof/>
              </w:rPr>
              <w:t>30/11/2012</w:t>
            </w:r>
          </w:fldSimple>
        </w:p>
      </w:tc>
    </w:tr>
  </w:tbl>
  <w:p w:rsidR="007926DE" w:rsidRDefault="007926DE">
    <w:pPr>
      <w:pStyle w:val="Cabealh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337"/>
      <w:gridCol w:w="8059"/>
    </w:tblGrid>
    <w:tr w:rsidR="007926DE" w:rsidTr="002F0261">
      <w:tc>
        <w:tcPr>
          <w:tcW w:w="2201" w:type="pct"/>
        </w:tcPr>
        <w:bookmarkStart w:id="22" w:name="OLE_LINK3"/>
        <w:bookmarkStart w:id="23" w:name="OLE_LINK4"/>
        <w:p w:rsidR="007926DE" w:rsidRPr="00EC6F75" w:rsidRDefault="007926DE" w:rsidP="00086BF7">
          <w:r>
            <w:fldChar w:fldCharType="begin"/>
          </w:r>
          <w:r w:rsidRPr="00382DF8">
            <w:instrText xml:space="preserve"> SUBJECT  \* MERGEFORMAT </w:instrText>
          </w:r>
          <w:r>
            <w:fldChar w:fldCharType="separate"/>
          </w:r>
          <w:r>
            <w:t>Projeto Custo de Pessoal - Interface SIA-ADP</w:t>
          </w:r>
          <w:r>
            <w:fldChar w:fldCharType="end"/>
          </w:r>
          <w:bookmarkEnd w:id="22"/>
          <w:bookmarkEnd w:id="23"/>
        </w:p>
      </w:tc>
      <w:tc>
        <w:tcPr>
          <w:tcW w:w="2799" w:type="pct"/>
        </w:tcPr>
        <w:p w:rsidR="007926DE" w:rsidRDefault="007926DE">
          <w:pPr>
            <w:tabs>
              <w:tab w:val="left" w:pos="1135"/>
            </w:tabs>
            <w:spacing w:before="40"/>
            <w:ind w:right="68"/>
            <w:jc w:val="right"/>
          </w:pPr>
          <w:fldSimple w:instr=" styleref &quot;Version&quot; \* mergeformat ">
            <w:r w:rsidR="00572E84">
              <w:rPr>
                <w:noProof/>
              </w:rPr>
              <w:t>Versão 1.0</w:t>
            </w:r>
          </w:fldSimple>
        </w:p>
      </w:tc>
    </w:tr>
    <w:tr w:rsidR="007926DE" w:rsidTr="002F0261">
      <w:tc>
        <w:tcPr>
          <w:tcW w:w="2201" w:type="pct"/>
        </w:tcPr>
        <w:p w:rsidR="007926DE" w:rsidRPr="00971EF0" w:rsidRDefault="007926DE">
          <w:fldSimple w:instr=" TITLE  \* MERGEFORMAT ">
            <w:r>
              <w:t>Especificação Técnica de ETL</w:t>
            </w:r>
          </w:fldSimple>
        </w:p>
      </w:tc>
      <w:tc>
        <w:tcPr>
          <w:tcW w:w="2799" w:type="pct"/>
        </w:tcPr>
        <w:p w:rsidR="007926DE" w:rsidRDefault="007926DE">
          <w:pPr>
            <w:jc w:val="right"/>
          </w:pPr>
          <w:fldSimple w:instr=" Styleref &quot;DocDate&quot; \* mergeformat ">
            <w:r w:rsidR="00572E84">
              <w:rPr>
                <w:noProof/>
              </w:rPr>
              <w:t>30/11/2012</w:t>
            </w:r>
          </w:fldSimple>
        </w:p>
      </w:tc>
    </w:tr>
  </w:tbl>
  <w:p w:rsidR="007926DE" w:rsidRDefault="007926DE" w:rsidP="00F5115B">
    <w:pPr>
      <w:pStyle w:val="Cabealho"/>
      <w:tabs>
        <w:tab w:val="clear" w:pos="4320"/>
        <w:tab w:val="clear" w:pos="8640"/>
        <w:tab w:val="left" w:pos="2715"/>
      </w:tabs>
    </w:pPr>
    <w:r>
      <w:tab/>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7926DE" w:rsidTr="00FA6E71">
      <w:tc>
        <w:tcPr>
          <w:tcW w:w="5670" w:type="dxa"/>
        </w:tcPr>
        <w:p w:rsidR="007926DE" w:rsidRPr="00EC6F75" w:rsidRDefault="007926DE" w:rsidP="00FA6E71">
          <w:fldSimple w:instr=" SUBJECT  \* MERGEFORMAT ">
            <w:r w:rsidRPr="00455167">
              <w:t>Projeto Custo de Pessoal - Interface SIA-ADP</w:t>
            </w:r>
          </w:fldSimple>
        </w:p>
      </w:tc>
      <w:tc>
        <w:tcPr>
          <w:tcW w:w="3402" w:type="dxa"/>
        </w:tcPr>
        <w:p w:rsidR="007926DE" w:rsidRDefault="007926DE" w:rsidP="00FA6E71">
          <w:pPr>
            <w:tabs>
              <w:tab w:val="left" w:pos="1135"/>
            </w:tabs>
            <w:spacing w:before="40"/>
            <w:ind w:right="68"/>
            <w:jc w:val="right"/>
          </w:pPr>
          <w:fldSimple w:instr=" styleref &quot;Version&quot; \* mergeformat ">
            <w:r w:rsidR="00572E84">
              <w:rPr>
                <w:noProof/>
              </w:rPr>
              <w:t>Versão 1.0</w:t>
            </w:r>
          </w:fldSimple>
        </w:p>
      </w:tc>
    </w:tr>
    <w:tr w:rsidR="007926DE" w:rsidTr="00FA6E71">
      <w:tc>
        <w:tcPr>
          <w:tcW w:w="5670" w:type="dxa"/>
        </w:tcPr>
        <w:p w:rsidR="007926DE" w:rsidRPr="00971EF0" w:rsidRDefault="007926DE" w:rsidP="00FA6E71">
          <w:fldSimple w:instr=" TITLE  \* MERGEFORMAT ">
            <w:r>
              <w:t>Especificação Técnica de ETL</w:t>
            </w:r>
          </w:fldSimple>
        </w:p>
      </w:tc>
      <w:tc>
        <w:tcPr>
          <w:tcW w:w="3402" w:type="dxa"/>
        </w:tcPr>
        <w:p w:rsidR="007926DE" w:rsidRDefault="007926DE" w:rsidP="00FA6E71">
          <w:pPr>
            <w:jc w:val="right"/>
          </w:pPr>
          <w:fldSimple w:instr=" Styleref &quot;DocDate&quot; \* mergeformat ">
            <w:r w:rsidR="00572E84">
              <w:rPr>
                <w:noProof/>
              </w:rPr>
              <w:t>30/11/2012</w:t>
            </w:r>
          </w:fldSimple>
        </w:p>
      </w:tc>
    </w:tr>
  </w:tbl>
  <w:p w:rsidR="007926DE" w:rsidRDefault="007926DE">
    <w:pPr>
      <w:pStyle w:val="Cabealh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615"/>
      <w:gridCol w:w="3369"/>
    </w:tblGrid>
    <w:tr w:rsidR="007926DE" w:rsidTr="006256AE">
      <w:tc>
        <w:tcPr>
          <w:tcW w:w="3125" w:type="pct"/>
        </w:tcPr>
        <w:p w:rsidR="007926DE" w:rsidRPr="00EC6F75" w:rsidRDefault="007926DE">
          <w:fldSimple w:instr=" SUBJECT  \* MERGEFORMAT ">
            <w:r>
              <w:t>Projeto XXX</w:t>
            </w:r>
          </w:fldSimple>
        </w:p>
      </w:tc>
      <w:tc>
        <w:tcPr>
          <w:tcW w:w="1875" w:type="pct"/>
        </w:tcPr>
        <w:p w:rsidR="007926DE" w:rsidRDefault="007926DE">
          <w:pPr>
            <w:tabs>
              <w:tab w:val="left" w:pos="1135"/>
            </w:tabs>
            <w:spacing w:before="40"/>
            <w:ind w:right="68"/>
            <w:jc w:val="right"/>
          </w:pPr>
          <w:fldSimple w:instr=" styleref &quot;Version&quot; \* mergeformat ">
            <w:r>
              <w:rPr>
                <w:noProof/>
              </w:rPr>
              <w:t>Versão 1.0</w:t>
            </w:r>
          </w:fldSimple>
        </w:p>
      </w:tc>
    </w:tr>
    <w:tr w:rsidR="007926DE" w:rsidTr="006256AE">
      <w:tc>
        <w:tcPr>
          <w:tcW w:w="3125" w:type="pct"/>
        </w:tcPr>
        <w:p w:rsidR="007926DE" w:rsidRPr="00971EF0" w:rsidRDefault="007926DE">
          <w:fldSimple w:instr=" TITLE  \* MERGEFORMAT ">
            <w:r>
              <w:t>Especificação Técnica de ETL</w:t>
            </w:r>
          </w:fldSimple>
        </w:p>
      </w:tc>
      <w:tc>
        <w:tcPr>
          <w:tcW w:w="1875" w:type="pct"/>
        </w:tcPr>
        <w:p w:rsidR="007926DE" w:rsidRDefault="007926DE">
          <w:pPr>
            <w:jc w:val="right"/>
          </w:pPr>
          <w:fldSimple w:instr=" Styleref &quot;DocDate&quot; \* mergeformat ">
            <w:r>
              <w:rPr>
                <w:noProof/>
              </w:rPr>
              <w:t>30/11/2012</w:t>
            </w:r>
          </w:fldSimple>
        </w:p>
      </w:tc>
    </w:tr>
  </w:tbl>
  <w:p w:rsidR="007926DE" w:rsidRDefault="007926DE">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7926DE" w:rsidTr="00FA6E71">
      <w:tc>
        <w:tcPr>
          <w:tcW w:w="5670" w:type="dxa"/>
        </w:tcPr>
        <w:p w:rsidR="007926DE" w:rsidRPr="00EC6F75" w:rsidRDefault="007926DE" w:rsidP="00FA6E71">
          <w:fldSimple w:instr=" SUBJECT  \* MERGEFORMAT ">
            <w:r>
              <w:t>Projeto Custo de Pessoal - Interface SIA-ADP</w:t>
            </w:r>
          </w:fldSimple>
        </w:p>
      </w:tc>
      <w:tc>
        <w:tcPr>
          <w:tcW w:w="3402" w:type="dxa"/>
        </w:tcPr>
        <w:p w:rsidR="007926DE" w:rsidRDefault="007926DE" w:rsidP="00FA6E71">
          <w:pPr>
            <w:tabs>
              <w:tab w:val="left" w:pos="1135"/>
            </w:tabs>
            <w:spacing w:before="40"/>
            <w:ind w:right="68"/>
            <w:jc w:val="right"/>
          </w:pPr>
          <w:fldSimple w:instr=" styleref &quot;Version&quot; \* mergeformat ">
            <w:r w:rsidR="00572E84">
              <w:rPr>
                <w:noProof/>
              </w:rPr>
              <w:t>Versão 1.0</w:t>
            </w:r>
          </w:fldSimple>
        </w:p>
      </w:tc>
    </w:tr>
    <w:tr w:rsidR="007926DE" w:rsidTr="00FA6E71">
      <w:tc>
        <w:tcPr>
          <w:tcW w:w="5670" w:type="dxa"/>
        </w:tcPr>
        <w:p w:rsidR="007926DE" w:rsidRPr="00971EF0" w:rsidRDefault="007926DE" w:rsidP="00FA6E71">
          <w:fldSimple w:instr=" TITLE  \* MERGEFORMAT ">
            <w:r>
              <w:t>Especificação Técnica de ETL</w:t>
            </w:r>
          </w:fldSimple>
        </w:p>
      </w:tc>
      <w:tc>
        <w:tcPr>
          <w:tcW w:w="3402" w:type="dxa"/>
        </w:tcPr>
        <w:p w:rsidR="007926DE" w:rsidRDefault="007926DE" w:rsidP="00FA6E71">
          <w:pPr>
            <w:jc w:val="right"/>
          </w:pPr>
          <w:fldSimple w:instr=" Styleref &quot;DocDate&quot; \* mergeformat ">
            <w:r w:rsidR="00572E84">
              <w:rPr>
                <w:noProof/>
              </w:rPr>
              <w:t>30/11/2012</w:t>
            </w:r>
          </w:fldSimple>
        </w:p>
      </w:tc>
    </w:tr>
  </w:tbl>
  <w:p w:rsidR="007926DE" w:rsidRDefault="007926DE">
    <w:pPr>
      <w:pStyle w:val="Cabealh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997"/>
      <w:gridCol w:w="5399"/>
    </w:tblGrid>
    <w:tr w:rsidR="007926DE" w:rsidTr="00681138">
      <w:tc>
        <w:tcPr>
          <w:tcW w:w="3125" w:type="pct"/>
        </w:tcPr>
        <w:p w:rsidR="007926DE" w:rsidRPr="00EC6F75" w:rsidRDefault="007926DE" w:rsidP="00681138">
          <w:fldSimple w:instr=" SUBJECT  \* MERGEFORMAT ">
            <w:r w:rsidRPr="00455167">
              <w:t>Projeto Custo de Pessoal - Interface SIA-ADP</w:t>
            </w:r>
          </w:fldSimple>
        </w:p>
      </w:tc>
      <w:tc>
        <w:tcPr>
          <w:tcW w:w="1875" w:type="pct"/>
        </w:tcPr>
        <w:p w:rsidR="007926DE" w:rsidRDefault="007926DE">
          <w:pPr>
            <w:tabs>
              <w:tab w:val="left" w:pos="1135"/>
            </w:tabs>
            <w:spacing w:before="40"/>
            <w:ind w:right="68"/>
            <w:jc w:val="right"/>
          </w:pPr>
          <w:fldSimple w:instr=" styleref &quot;Version&quot; \* mergeformat ">
            <w:r w:rsidR="00572E84">
              <w:rPr>
                <w:noProof/>
              </w:rPr>
              <w:t>Versão 1.0</w:t>
            </w:r>
          </w:fldSimple>
        </w:p>
      </w:tc>
    </w:tr>
    <w:tr w:rsidR="007926DE" w:rsidTr="00681138">
      <w:tc>
        <w:tcPr>
          <w:tcW w:w="3125" w:type="pct"/>
        </w:tcPr>
        <w:p w:rsidR="007926DE" w:rsidRPr="00971EF0" w:rsidRDefault="007926DE">
          <w:fldSimple w:instr=" TITLE  \* MERGEFORMAT ">
            <w:r>
              <w:t>Especificação Técnica de ETL</w:t>
            </w:r>
          </w:fldSimple>
        </w:p>
      </w:tc>
      <w:tc>
        <w:tcPr>
          <w:tcW w:w="1875" w:type="pct"/>
        </w:tcPr>
        <w:p w:rsidR="007926DE" w:rsidRDefault="007926DE">
          <w:pPr>
            <w:jc w:val="right"/>
          </w:pPr>
          <w:fldSimple w:instr=" Styleref &quot;DocDate&quot; \* mergeformat ">
            <w:r w:rsidR="00572E84">
              <w:rPr>
                <w:noProof/>
              </w:rPr>
              <w:t>30/11/2012</w:t>
            </w:r>
          </w:fldSimple>
        </w:p>
      </w:tc>
    </w:tr>
  </w:tbl>
  <w:p w:rsidR="007926DE" w:rsidRDefault="007926DE">
    <w:pPr>
      <w:pStyle w:val="Cabealh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615"/>
      <w:gridCol w:w="3369"/>
    </w:tblGrid>
    <w:tr w:rsidR="007926DE" w:rsidTr="00444061">
      <w:tc>
        <w:tcPr>
          <w:tcW w:w="3125" w:type="pct"/>
        </w:tcPr>
        <w:p w:rsidR="007926DE" w:rsidRPr="00EC6F75" w:rsidRDefault="007926DE" w:rsidP="00FA6E71">
          <w:fldSimple w:instr=" SUBJECT  \* MERGEFORMAT ">
            <w:r w:rsidRPr="00455167">
              <w:t>Projeto Custo de Pessoal - Interface SIA-ADP</w:t>
            </w:r>
          </w:fldSimple>
        </w:p>
      </w:tc>
      <w:tc>
        <w:tcPr>
          <w:tcW w:w="1875" w:type="pct"/>
        </w:tcPr>
        <w:p w:rsidR="007926DE" w:rsidRDefault="007926DE" w:rsidP="00FA6E71">
          <w:pPr>
            <w:tabs>
              <w:tab w:val="left" w:pos="1135"/>
            </w:tabs>
            <w:spacing w:before="40"/>
            <w:ind w:right="68"/>
            <w:jc w:val="right"/>
          </w:pPr>
          <w:fldSimple w:instr=" styleref &quot;Version&quot; \* mergeformat ">
            <w:r w:rsidR="00572E84">
              <w:rPr>
                <w:noProof/>
              </w:rPr>
              <w:t>Versão 1.0</w:t>
            </w:r>
          </w:fldSimple>
        </w:p>
      </w:tc>
    </w:tr>
    <w:tr w:rsidR="007926DE" w:rsidTr="00444061">
      <w:tc>
        <w:tcPr>
          <w:tcW w:w="3125" w:type="pct"/>
        </w:tcPr>
        <w:p w:rsidR="007926DE" w:rsidRPr="00971EF0" w:rsidRDefault="007926DE" w:rsidP="00FA6E71">
          <w:fldSimple w:instr=" TITLE  \* MERGEFORMAT ">
            <w:r>
              <w:t>Especificação Técnica de ETL</w:t>
            </w:r>
          </w:fldSimple>
        </w:p>
      </w:tc>
      <w:tc>
        <w:tcPr>
          <w:tcW w:w="1875" w:type="pct"/>
        </w:tcPr>
        <w:p w:rsidR="007926DE" w:rsidRDefault="007926DE" w:rsidP="00FA6E71">
          <w:pPr>
            <w:jc w:val="right"/>
          </w:pPr>
          <w:fldSimple w:instr=" Styleref &quot;DocDate&quot; \* mergeformat ">
            <w:r w:rsidR="00572E84">
              <w:rPr>
                <w:noProof/>
              </w:rPr>
              <w:t>30/11/2012</w:t>
            </w:r>
          </w:fldSimple>
        </w:p>
      </w:tc>
    </w:tr>
  </w:tbl>
  <w:p w:rsidR="007926DE" w:rsidRDefault="007926DE">
    <w:pPr>
      <w:pStyle w:val="Cabealh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615"/>
      <w:gridCol w:w="3369"/>
    </w:tblGrid>
    <w:tr w:rsidR="007926DE" w:rsidTr="00455167">
      <w:tc>
        <w:tcPr>
          <w:tcW w:w="3125" w:type="pct"/>
        </w:tcPr>
        <w:p w:rsidR="007926DE" w:rsidRPr="00EC6F75" w:rsidRDefault="007926DE">
          <w:fldSimple w:instr=" SUBJECT  \* MERGEFORMAT ">
            <w:r w:rsidRPr="00455167">
              <w:t>Projeto Custo de Pessoal - Interface SIA-ADP</w:t>
            </w:r>
          </w:fldSimple>
        </w:p>
      </w:tc>
      <w:tc>
        <w:tcPr>
          <w:tcW w:w="1875" w:type="pct"/>
        </w:tcPr>
        <w:p w:rsidR="007926DE" w:rsidRDefault="007926DE">
          <w:pPr>
            <w:tabs>
              <w:tab w:val="left" w:pos="1135"/>
            </w:tabs>
            <w:spacing w:before="40"/>
            <w:ind w:right="68"/>
            <w:jc w:val="right"/>
          </w:pPr>
          <w:fldSimple w:instr=" styleref &quot;Version&quot; \* mergeformat ">
            <w:r w:rsidR="00572E84">
              <w:rPr>
                <w:noProof/>
              </w:rPr>
              <w:t>Versão 1.0</w:t>
            </w:r>
          </w:fldSimple>
        </w:p>
      </w:tc>
    </w:tr>
    <w:tr w:rsidR="007926DE" w:rsidTr="00455167">
      <w:tc>
        <w:tcPr>
          <w:tcW w:w="3125" w:type="pct"/>
        </w:tcPr>
        <w:p w:rsidR="007926DE" w:rsidRPr="00971EF0" w:rsidRDefault="007926DE">
          <w:fldSimple w:instr=" TITLE  \* MERGEFORMAT ">
            <w:r>
              <w:t>Especificação Técnica de ETL</w:t>
            </w:r>
          </w:fldSimple>
        </w:p>
      </w:tc>
      <w:tc>
        <w:tcPr>
          <w:tcW w:w="1875" w:type="pct"/>
        </w:tcPr>
        <w:p w:rsidR="007926DE" w:rsidRDefault="007926DE">
          <w:pPr>
            <w:jc w:val="right"/>
          </w:pPr>
          <w:fldSimple w:instr=" Styleref &quot;DocDate&quot; \* mergeformat ">
            <w:r w:rsidR="00572E84">
              <w:rPr>
                <w:noProof/>
              </w:rPr>
              <w:t>30/11/2012</w:t>
            </w:r>
          </w:fldSimple>
        </w:p>
      </w:tc>
    </w:tr>
  </w:tbl>
  <w:p w:rsidR="007926DE" w:rsidRDefault="007926DE">
    <w:pPr>
      <w:pStyle w:val="Cabealho"/>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997"/>
      <w:gridCol w:w="5399"/>
    </w:tblGrid>
    <w:tr w:rsidR="007926DE" w:rsidTr="003F0BC7">
      <w:tc>
        <w:tcPr>
          <w:tcW w:w="3125" w:type="pct"/>
        </w:tcPr>
        <w:p w:rsidR="007926DE" w:rsidRPr="00EC6F75" w:rsidRDefault="007926DE">
          <w:fldSimple w:instr=" SUBJECT  \* MERGEFORMAT ">
            <w:r w:rsidRPr="00455167">
              <w:t>Projeto Custo de Pessoal - Interface SIA-ADP</w:t>
            </w:r>
          </w:fldSimple>
        </w:p>
      </w:tc>
      <w:tc>
        <w:tcPr>
          <w:tcW w:w="1875" w:type="pct"/>
        </w:tcPr>
        <w:p w:rsidR="007926DE" w:rsidRDefault="007926DE">
          <w:pPr>
            <w:tabs>
              <w:tab w:val="left" w:pos="1135"/>
            </w:tabs>
            <w:spacing w:before="40"/>
            <w:ind w:right="68"/>
            <w:jc w:val="right"/>
          </w:pPr>
          <w:fldSimple w:instr=" styleref &quot;Version&quot; \* mergeformat ">
            <w:r w:rsidR="00572E84">
              <w:rPr>
                <w:noProof/>
              </w:rPr>
              <w:t>Versão 1.0</w:t>
            </w:r>
          </w:fldSimple>
        </w:p>
      </w:tc>
    </w:tr>
    <w:tr w:rsidR="007926DE" w:rsidTr="003F0BC7">
      <w:tc>
        <w:tcPr>
          <w:tcW w:w="3125" w:type="pct"/>
        </w:tcPr>
        <w:p w:rsidR="007926DE" w:rsidRPr="00971EF0" w:rsidRDefault="007926DE">
          <w:fldSimple w:instr=" TITLE  \* MERGEFORMAT ">
            <w:r>
              <w:t>Especificação Técnica de ETL</w:t>
            </w:r>
          </w:fldSimple>
        </w:p>
      </w:tc>
      <w:tc>
        <w:tcPr>
          <w:tcW w:w="1875" w:type="pct"/>
        </w:tcPr>
        <w:p w:rsidR="007926DE" w:rsidRDefault="007926DE">
          <w:pPr>
            <w:jc w:val="right"/>
          </w:pPr>
          <w:fldSimple w:instr=" Styleref &quot;DocDate&quot; \* mergeformat ">
            <w:r w:rsidR="00572E84">
              <w:rPr>
                <w:noProof/>
              </w:rPr>
              <w:t>30/11/2012</w:t>
            </w:r>
          </w:fldSimple>
        </w:p>
      </w:tc>
    </w:tr>
  </w:tbl>
  <w:p w:rsidR="007926DE" w:rsidRDefault="007926DE">
    <w:pPr>
      <w:pStyle w:val="Cabealh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475"/>
      <w:gridCol w:w="3509"/>
    </w:tblGrid>
    <w:tr w:rsidR="007926DE" w:rsidTr="003F0BC7">
      <w:tc>
        <w:tcPr>
          <w:tcW w:w="3047" w:type="pct"/>
        </w:tcPr>
        <w:p w:rsidR="007926DE" w:rsidRPr="00EC6F75" w:rsidRDefault="007926DE">
          <w:fldSimple w:instr=" SUBJECT  \* MERGEFORMAT ">
            <w:r w:rsidRPr="00455167">
              <w:t>Projeto Custo de Pessoal - Interface SIA-ADP</w:t>
            </w:r>
          </w:fldSimple>
        </w:p>
      </w:tc>
      <w:tc>
        <w:tcPr>
          <w:tcW w:w="1953" w:type="pct"/>
        </w:tcPr>
        <w:p w:rsidR="007926DE" w:rsidRDefault="007926DE">
          <w:pPr>
            <w:tabs>
              <w:tab w:val="left" w:pos="1135"/>
            </w:tabs>
            <w:spacing w:before="40"/>
            <w:ind w:right="68"/>
            <w:jc w:val="right"/>
          </w:pPr>
          <w:fldSimple w:instr=" styleref &quot;Version&quot; \* mergeformat ">
            <w:r w:rsidR="00572E84">
              <w:rPr>
                <w:noProof/>
              </w:rPr>
              <w:t>Versão 1.0</w:t>
            </w:r>
          </w:fldSimple>
        </w:p>
      </w:tc>
    </w:tr>
    <w:tr w:rsidR="007926DE" w:rsidTr="003F0BC7">
      <w:tc>
        <w:tcPr>
          <w:tcW w:w="3047" w:type="pct"/>
        </w:tcPr>
        <w:p w:rsidR="007926DE" w:rsidRPr="00971EF0" w:rsidRDefault="007926DE">
          <w:fldSimple w:instr=" TITLE  \* MERGEFORMAT ">
            <w:r>
              <w:t>Especificação Técnica de ETL</w:t>
            </w:r>
          </w:fldSimple>
        </w:p>
      </w:tc>
      <w:tc>
        <w:tcPr>
          <w:tcW w:w="1953" w:type="pct"/>
        </w:tcPr>
        <w:p w:rsidR="007926DE" w:rsidRDefault="007926DE">
          <w:pPr>
            <w:jc w:val="right"/>
          </w:pPr>
          <w:fldSimple w:instr=" Styleref &quot;DocDate&quot; \* mergeformat ">
            <w:r w:rsidR="00572E84">
              <w:rPr>
                <w:noProof/>
              </w:rPr>
              <w:t>30/11/2012</w:t>
            </w:r>
          </w:fldSimple>
        </w:p>
      </w:tc>
    </w:tr>
  </w:tbl>
  <w:p w:rsidR="007926DE" w:rsidRDefault="007926DE">
    <w:pPr>
      <w:pStyle w:val="Cabealh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773"/>
      <w:gridCol w:w="5623"/>
    </w:tblGrid>
    <w:tr w:rsidR="007926DE" w:rsidTr="006E6CD0">
      <w:tc>
        <w:tcPr>
          <w:tcW w:w="3047" w:type="pct"/>
        </w:tcPr>
        <w:p w:rsidR="007926DE" w:rsidRPr="00EC6F75" w:rsidRDefault="007926DE" w:rsidP="006E6CD0">
          <w:fldSimple w:instr=" SUBJECT  \* MERGEFORMAT ">
            <w:r w:rsidRPr="00455167">
              <w:t>Projeto Custo de Pessoal - Interface SIA-ADP</w:t>
            </w:r>
          </w:fldSimple>
        </w:p>
      </w:tc>
      <w:tc>
        <w:tcPr>
          <w:tcW w:w="1953" w:type="pct"/>
        </w:tcPr>
        <w:p w:rsidR="007926DE" w:rsidRDefault="007926DE">
          <w:pPr>
            <w:tabs>
              <w:tab w:val="left" w:pos="1135"/>
            </w:tabs>
            <w:spacing w:before="40"/>
            <w:ind w:right="68"/>
            <w:jc w:val="right"/>
          </w:pPr>
          <w:fldSimple w:instr=" styleref &quot;Version&quot; \* mergeformat ">
            <w:r w:rsidR="00572E84">
              <w:rPr>
                <w:noProof/>
              </w:rPr>
              <w:t>Versão 1.0</w:t>
            </w:r>
          </w:fldSimple>
        </w:p>
      </w:tc>
    </w:tr>
    <w:tr w:rsidR="007926DE" w:rsidTr="006E6CD0">
      <w:tc>
        <w:tcPr>
          <w:tcW w:w="3047" w:type="pct"/>
        </w:tcPr>
        <w:p w:rsidR="007926DE" w:rsidRPr="00971EF0" w:rsidRDefault="007926DE">
          <w:fldSimple w:instr=" TITLE  \* MERGEFORMAT ">
            <w:r>
              <w:t>Especificação Técnica de ETL</w:t>
            </w:r>
          </w:fldSimple>
        </w:p>
      </w:tc>
      <w:tc>
        <w:tcPr>
          <w:tcW w:w="1953" w:type="pct"/>
        </w:tcPr>
        <w:p w:rsidR="007926DE" w:rsidRDefault="007926DE">
          <w:pPr>
            <w:jc w:val="right"/>
          </w:pPr>
          <w:fldSimple w:instr=" Styleref &quot;DocDate&quot; \* mergeformat ">
            <w:r w:rsidR="00572E84">
              <w:rPr>
                <w:noProof/>
              </w:rPr>
              <w:t>30/11/2012</w:t>
            </w:r>
          </w:fldSimple>
        </w:p>
      </w:tc>
    </w:tr>
  </w:tbl>
  <w:p w:rsidR="007926DE" w:rsidRDefault="007926DE">
    <w:pPr>
      <w:pStyle w:val="Cabealh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475"/>
      <w:gridCol w:w="3509"/>
    </w:tblGrid>
    <w:tr w:rsidR="007926DE" w:rsidTr="00556E51">
      <w:tc>
        <w:tcPr>
          <w:tcW w:w="3047" w:type="pct"/>
        </w:tcPr>
        <w:p w:rsidR="007926DE" w:rsidRPr="00EC6F75" w:rsidRDefault="007926DE">
          <w:fldSimple w:instr=" SUBJECT  \* MERGEFORMAT ">
            <w:r w:rsidRPr="00455167">
              <w:t>Projeto Custo de Pessoal - Interface SIA-ADP</w:t>
            </w:r>
          </w:fldSimple>
        </w:p>
      </w:tc>
      <w:tc>
        <w:tcPr>
          <w:tcW w:w="1953" w:type="pct"/>
        </w:tcPr>
        <w:p w:rsidR="007926DE" w:rsidRDefault="007926DE">
          <w:pPr>
            <w:tabs>
              <w:tab w:val="left" w:pos="1135"/>
            </w:tabs>
            <w:spacing w:before="40"/>
            <w:ind w:right="68"/>
            <w:jc w:val="right"/>
          </w:pPr>
          <w:fldSimple w:instr=" styleref &quot;Version&quot; \* mergeformat ">
            <w:r w:rsidR="00572E84">
              <w:rPr>
                <w:noProof/>
              </w:rPr>
              <w:t>Versão 1.0</w:t>
            </w:r>
          </w:fldSimple>
        </w:p>
      </w:tc>
    </w:tr>
    <w:tr w:rsidR="007926DE" w:rsidTr="00556E51">
      <w:tc>
        <w:tcPr>
          <w:tcW w:w="3047" w:type="pct"/>
        </w:tcPr>
        <w:p w:rsidR="007926DE" w:rsidRPr="00971EF0" w:rsidRDefault="007926DE">
          <w:fldSimple w:instr=" TITLE  \* MERGEFORMAT ">
            <w:r>
              <w:t>Especificação Técnica de ETL</w:t>
            </w:r>
          </w:fldSimple>
        </w:p>
      </w:tc>
      <w:tc>
        <w:tcPr>
          <w:tcW w:w="1953" w:type="pct"/>
        </w:tcPr>
        <w:p w:rsidR="007926DE" w:rsidRDefault="007926DE">
          <w:pPr>
            <w:jc w:val="right"/>
          </w:pPr>
          <w:fldSimple w:instr=" Styleref &quot;DocDate&quot; \* mergeformat ">
            <w:r w:rsidR="00572E84">
              <w:rPr>
                <w:noProof/>
              </w:rPr>
              <w:t>30/11/2012</w:t>
            </w:r>
          </w:fldSimple>
        </w:p>
      </w:tc>
    </w:tr>
  </w:tbl>
  <w:p w:rsidR="007926DE" w:rsidRDefault="007926DE">
    <w:pPr>
      <w:pStyle w:val="Cabealh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773"/>
      <w:gridCol w:w="5623"/>
    </w:tblGrid>
    <w:tr w:rsidR="007926DE" w:rsidTr="006E6CD0">
      <w:tc>
        <w:tcPr>
          <w:tcW w:w="3047" w:type="pct"/>
        </w:tcPr>
        <w:p w:rsidR="007926DE" w:rsidRPr="00EC6F75" w:rsidRDefault="007926DE">
          <w:fldSimple w:instr=" SUBJECT  \* MERGEFORMAT ">
            <w:r w:rsidRPr="00455167">
              <w:t>Projeto Custo de Pessoal - Interface SIA-ADP</w:t>
            </w:r>
          </w:fldSimple>
        </w:p>
      </w:tc>
      <w:tc>
        <w:tcPr>
          <w:tcW w:w="1953" w:type="pct"/>
        </w:tcPr>
        <w:p w:rsidR="007926DE" w:rsidRDefault="007926DE">
          <w:pPr>
            <w:tabs>
              <w:tab w:val="left" w:pos="1135"/>
            </w:tabs>
            <w:spacing w:before="40"/>
            <w:ind w:right="68"/>
            <w:jc w:val="right"/>
          </w:pPr>
          <w:fldSimple w:instr=" styleref &quot;Version&quot; \* mergeformat ">
            <w:r w:rsidR="00572E84">
              <w:rPr>
                <w:noProof/>
              </w:rPr>
              <w:t>Versão 1.0</w:t>
            </w:r>
          </w:fldSimple>
        </w:p>
      </w:tc>
    </w:tr>
    <w:tr w:rsidR="007926DE" w:rsidTr="006E6CD0">
      <w:tc>
        <w:tcPr>
          <w:tcW w:w="3047" w:type="pct"/>
        </w:tcPr>
        <w:p w:rsidR="007926DE" w:rsidRPr="00971EF0" w:rsidRDefault="007926DE">
          <w:fldSimple w:instr=" TITLE  \* MERGEFORMAT ">
            <w:r>
              <w:t>Especificação Técnica de ETL</w:t>
            </w:r>
          </w:fldSimple>
        </w:p>
      </w:tc>
      <w:tc>
        <w:tcPr>
          <w:tcW w:w="1953" w:type="pct"/>
        </w:tcPr>
        <w:p w:rsidR="007926DE" w:rsidRDefault="007926DE">
          <w:pPr>
            <w:jc w:val="right"/>
          </w:pPr>
          <w:fldSimple w:instr=" Styleref &quot;DocDate&quot; \* mergeformat ">
            <w:r w:rsidR="00572E84">
              <w:rPr>
                <w:noProof/>
              </w:rPr>
              <w:t>30/11/2012</w:t>
            </w:r>
          </w:fldSimple>
        </w:p>
      </w:tc>
    </w:tr>
  </w:tbl>
  <w:p w:rsidR="007926DE" w:rsidRDefault="007926DE">
    <w:pPr>
      <w:pStyle w:val="Cabealh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475"/>
      <w:gridCol w:w="3509"/>
    </w:tblGrid>
    <w:tr w:rsidR="007926DE" w:rsidTr="00556E51">
      <w:tc>
        <w:tcPr>
          <w:tcW w:w="3047" w:type="pct"/>
        </w:tcPr>
        <w:p w:rsidR="007926DE" w:rsidRPr="00EC6F75" w:rsidRDefault="007926DE">
          <w:fldSimple w:instr=" SUBJECT  \* MERGEFORMAT ">
            <w:r w:rsidRPr="00455167">
              <w:t>Projeto Custo de Pessoal - Interface SIA-ADP</w:t>
            </w:r>
          </w:fldSimple>
        </w:p>
      </w:tc>
      <w:tc>
        <w:tcPr>
          <w:tcW w:w="1953" w:type="pct"/>
        </w:tcPr>
        <w:p w:rsidR="007926DE" w:rsidRDefault="007926DE">
          <w:pPr>
            <w:tabs>
              <w:tab w:val="left" w:pos="1135"/>
            </w:tabs>
            <w:spacing w:before="40"/>
            <w:ind w:right="68"/>
            <w:jc w:val="right"/>
          </w:pPr>
          <w:fldSimple w:instr=" styleref &quot;Version&quot; \* mergeformat ">
            <w:r w:rsidR="00572E84">
              <w:rPr>
                <w:noProof/>
              </w:rPr>
              <w:t>Versão 1.0</w:t>
            </w:r>
          </w:fldSimple>
        </w:p>
      </w:tc>
    </w:tr>
    <w:tr w:rsidR="007926DE" w:rsidTr="00556E51">
      <w:tc>
        <w:tcPr>
          <w:tcW w:w="3047" w:type="pct"/>
        </w:tcPr>
        <w:p w:rsidR="007926DE" w:rsidRPr="00971EF0" w:rsidRDefault="007926DE">
          <w:fldSimple w:instr=" TITLE  \* MERGEFORMAT ">
            <w:r>
              <w:t>Especificação Técnica de ETL</w:t>
            </w:r>
          </w:fldSimple>
        </w:p>
      </w:tc>
      <w:tc>
        <w:tcPr>
          <w:tcW w:w="1953" w:type="pct"/>
        </w:tcPr>
        <w:p w:rsidR="007926DE" w:rsidRDefault="007926DE">
          <w:pPr>
            <w:jc w:val="right"/>
          </w:pPr>
          <w:fldSimple w:instr=" Styleref &quot;DocDate&quot; \* mergeformat ">
            <w:r w:rsidR="00572E84">
              <w:rPr>
                <w:noProof/>
              </w:rPr>
              <w:t>30/11/2012</w:t>
            </w:r>
          </w:fldSimple>
        </w:p>
      </w:tc>
    </w:tr>
  </w:tbl>
  <w:p w:rsidR="007926DE" w:rsidRDefault="007926DE">
    <w:pPr>
      <w:pStyle w:val="Cabealh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773"/>
      <w:gridCol w:w="5623"/>
    </w:tblGrid>
    <w:tr w:rsidR="007926DE" w:rsidTr="00556E51">
      <w:tc>
        <w:tcPr>
          <w:tcW w:w="3047" w:type="pct"/>
        </w:tcPr>
        <w:p w:rsidR="007926DE" w:rsidRPr="00EC6F75" w:rsidRDefault="007926DE">
          <w:fldSimple w:instr=" SUBJECT  \* MERGEFORMAT ">
            <w:r w:rsidRPr="00455167">
              <w:t>Projeto Custo de Pessoal - Interface SIA-ADP</w:t>
            </w:r>
          </w:fldSimple>
        </w:p>
      </w:tc>
      <w:tc>
        <w:tcPr>
          <w:tcW w:w="1953" w:type="pct"/>
        </w:tcPr>
        <w:p w:rsidR="007926DE" w:rsidRDefault="007926DE">
          <w:pPr>
            <w:tabs>
              <w:tab w:val="left" w:pos="1135"/>
            </w:tabs>
            <w:spacing w:before="40"/>
            <w:ind w:right="68"/>
            <w:jc w:val="right"/>
          </w:pPr>
          <w:fldSimple w:instr=" styleref &quot;Version&quot; \* mergeformat ">
            <w:r w:rsidR="00572E84">
              <w:rPr>
                <w:noProof/>
              </w:rPr>
              <w:t>Versão 1.0</w:t>
            </w:r>
          </w:fldSimple>
        </w:p>
      </w:tc>
    </w:tr>
    <w:tr w:rsidR="007926DE" w:rsidTr="00556E51">
      <w:tc>
        <w:tcPr>
          <w:tcW w:w="3047" w:type="pct"/>
        </w:tcPr>
        <w:p w:rsidR="007926DE" w:rsidRPr="00971EF0" w:rsidRDefault="007926DE">
          <w:fldSimple w:instr=" TITLE  \* MERGEFORMAT ">
            <w:r>
              <w:t>Especificação Técnica de ETL</w:t>
            </w:r>
          </w:fldSimple>
        </w:p>
      </w:tc>
      <w:tc>
        <w:tcPr>
          <w:tcW w:w="1953" w:type="pct"/>
        </w:tcPr>
        <w:p w:rsidR="007926DE" w:rsidRDefault="007926DE">
          <w:pPr>
            <w:jc w:val="right"/>
          </w:pPr>
          <w:fldSimple w:instr=" Styleref &quot;DocDate&quot; \* mergeformat ">
            <w:r w:rsidR="00572E84">
              <w:rPr>
                <w:noProof/>
              </w:rPr>
              <w:t>30/11/2012</w:t>
            </w:r>
          </w:fldSimple>
        </w:p>
      </w:tc>
    </w:tr>
  </w:tbl>
  <w:p w:rsidR="007926DE" w:rsidRDefault="007926DE">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7926DE">
      <w:tc>
        <w:tcPr>
          <w:tcW w:w="5670" w:type="dxa"/>
        </w:tcPr>
        <w:p w:rsidR="007926DE" w:rsidRPr="00EC6F75" w:rsidRDefault="007926DE" w:rsidP="001C3F65">
          <w:fldSimple w:instr=" SUBJECT  \* MERGEFORMAT ">
            <w:r>
              <w:t>Projeto Custo de Pessoal - Interface SIA-ADP</w:t>
            </w:r>
          </w:fldSimple>
        </w:p>
      </w:tc>
      <w:tc>
        <w:tcPr>
          <w:tcW w:w="3402" w:type="dxa"/>
        </w:tcPr>
        <w:p w:rsidR="007926DE" w:rsidRDefault="007926DE">
          <w:pPr>
            <w:tabs>
              <w:tab w:val="left" w:pos="1135"/>
            </w:tabs>
            <w:spacing w:before="40"/>
            <w:ind w:right="68"/>
            <w:jc w:val="right"/>
          </w:pPr>
          <w:fldSimple w:instr=" styleref &quot;Version&quot; \* mergeformat ">
            <w:r w:rsidR="00572E84">
              <w:rPr>
                <w:noProof/>
              </w:rPr>
              <w:t>Versão 1.0</w:t>
            </w:r>
          </w:fldSimple>
        </w:p>
      </w:tc>
    </w:tr>
    <w:tr w:rsidR="007926DE">
      <w:tc>
        <w:tcPr>
          <w:tcW w:w="5670" w:type="dxa"/>
        </w:tcPr>
        <w:p w:rsidR="007926DE" w:rsidRPr="00971EF0" w:rsidRDefault="007926DE">
          <w:fldSimple w:instr=" TITLE  \* MERGEFORMAT ">
            <w:r>
              <w:t>Especificação Técnica de ETL</w:t>
            </w:r>
          </w:fldSimple>
        </w:p>
      </w:tc>
      <w:tc>
        <w:tcPr>
          <w:tcW w:w="3402" w:type="dxa"/>
        </w:tcPr>
        <w:p w:rsidR="007926DE" w:rsidRDefault="007926DE">
          <w:pPr>
            <w:jc w:val="right"/>
          </w:pPr>
          <w:fldSimple w:instr=" Styleref &quot;DocDate&quot; \* mergeformat ">
            <w:r w:rsidR="00572E84">
              <w:rPr>
                <w:noProof/>
              </w:rPr>
              <w:t>30/11/2012</w:t>
            </w:r>
          </w:fldSimple>
        </w:p>
      </w:tc>
    </w:tr>
  </w:tbl>
  <w:p w:rsidR="007926DE" w:rsidRDefault="007926DE">
    <w:pPr>
      <w:pStyle w:val="Cabealh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475"/>
      <w:gridCol w:w="3509"/>
    </w:tblGrid>
    <w:tr w:rsidR="007926DE" w:rsidTr="00556E51">
      <w:tc>
        <w:tcPr>
          <w:tcW w:w="3047" w:type="pct"/>
        </w:tcPr>
        <w:p w:rsidR="007926DE" w:rsidRPr="00EC6F75" w:rsidRDefault="007926DE">
          <w:fldSimple w:instr=" SUBJECT  \* MERGEFORMAT ">
            <w:r w:rsidRPr="00455167">
              <w:t>Projeto Custo de Pessoal - Interface SIA-ADP</w:t>
            </w:r>
          </w:fldSimple>
        </w:p>
      </w:tc>
      <w:tc>
        <w:tcPr>
          <w:tcW w:w="1953" w:type="pct"/>
        </w:tcPr>
        <w:p w:rsidR="007926DE" w:rsidRDefault="007926DE">
          <w:pPr>
            <w:tabs>
              <w:tab w:val="left" w:pos="1135"/>
            </w:tabs>
            <w:spacing w:before="40"/>
            <w:ind w:right="68"/>
            <w:jc w:val="right"/>
          </w:pPr>
          <w:fldSimple w:instr=" styleref &quot;Version&quot; \* mergeformat ">
            <w:r w:rsidR="00572E84">
              <w:rPr>
                <w:noProof/>
              </w:rPr>
              <w:t>Versão 1.0</w:t>
            </w:r>
          </w:fldSimple>
        </w:p>
      </w:tc>
    </w:tr>
    <w:tr w:rsidR="007926DE" w:rsidTr="00556E51">
      <w:tc>
        <w:tcPr>
          <w:tcW w:w="3047" w:type="pct"/>
        </w:tcPr>
        <w:p w:rsidR="007926DE" w:rsidRPr="00971EF0" w:rsidRDefault="007926DE">
          <w:fldSimple w:instr=" TITLE  \* MERGEFORMAT ">
            <w:r>
              <w:t>Especificação Técnica de ETL</w:t>
            </w:r>
          </w:fldSimple>
        </w:p>
      </w:tc>
      <w:tc>
        <w:tcPr>
          <w:tcW w:w="1953" w:type="pct"/>
        </w:tcPr>
        <w:p w:rsidR="007926DE" w:rsidRDefault="007926DE">
          <w:pPr>
            <w:jc w:val="right"/>
          </w:pPr>
          <w:fldSimple w:instr=" Styleref &quot;DocDate&quot; \* mergeformat ">
            <w:r w:rsidR="00572E84">
              <w:rPr>
                <w:noProof/>
              </w:rPr>
              <w:t>30/11/2012</w:t>
            </w:r>
          </w:fldSimple>
        </w:p>
      </w:tc>
    </w:tr>
  </w:tbl>
  <w:p w:rsidR="007926DE" w:rsidRDefault="007926DE">
    <w:pPr>
      <w:pStyle w:val="Cabealho"/>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773"/>
      <w:gridCol w:w="5623"/>
    </w:tblGrid>
    <w:tr w:rsidR="007926DE" w:rsidTr="00556E51">
      <w:tc>
        <w:tcPr>
          <w:tcW w:w="3047" w:type="pct"/>
        </w:tcPr>
        <w:p w:rsidR="007926DE" w:rsidRPr="00EC6F75" w:rsidRDefault="007926DE">
          <w:fldSimple w:instr=" SUBJECT  \* MERGEFORMAT ">
            <w:r w:rsidRPr="00455167">
              <w:t>Projeto Custo de Pessoal - Interface SIA-ADP</w:t>
            </w:r>
          </w:fldSimple>
        </w:p>
      </w:tc>
      <w:tc>
        <w:tcPr>
          <w:tcW w:w="1953" w:type="pct"/>
        </w:tcPr>
        <w:p w:rsidR="007926DE" w:rsidRDefault="007926DE">
          <w:pPr>
            <w:tabs>
              <w:tab w:val="left" w:pos="1135"/>
            </w:tabs>
            <w:spacing w:before="40"/>
            <w:ind w:right="68"/>
            <w:jc w:val="right"/>
          </w:pPr>
          <w:fldSimple w:instr=" styleref &quot;Version&quot; \* mergeformat ">
            <w:r w:rsidR="00572E84">
              <w:rPr>
                <w:noProof/>
              </w:rPr>
              <w:t>Versão 1.0</w:t>
            </w:r>
          </w:fldSimple>
        </w:p>
      </w:tc>
    </w:tr>
    <w:tr w:rsidR="007926DE" w:rsidTr="00556E51">
      <w:tc>
        <w:tcPr>
          <w:tcW w:w="3047" w:type="pct"/>
        </w:tcPr>
        <w:p w:rsidR="007926DE" w:rsidRPr="00971EF0" w:rsidRDefault="007926DE">
          <w:fldSimple w:instr=" TITLE  \* MERGEFORMAT ">
            <w:r>
              <w:t>Especificação Técnica de ETL</w:t>
            </w:r>
          </w:fldSimple>
        </w:p>
      </w:tc>
      <w:tc>
        <w:tcPr>
          <w:tcW w:w="1953" w:type="pct"/>
        </w:tcPr>
        <w:p w:rsidR="007926DE" w:rsidRDefault="007926DE">
          <w:pPr>
            <w:jc w:val="right"/>
          </w:pPr>
          <w:fldSimple w:instr=" Styleref &quot;DocDate&quot; \* mergeformat ">
            <w:r w:rsidR="00572E84">
              <w:rPr>
                <w:noProof/>
              </w:rPr>
              <w:t>30/11/2012</w:t>
            </w:r>
          </w:fldSimple>
        </w:p>
      </w:tc>
    </w:tr>
  </w:tbl>
  <w:p w:rsidR="007926DE" w:rsidRDefault="007926DE">
    <w:pPr>
      <w:pStyle w:val="Cabealh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475"/>
      <w:gridCol w:w="3509"/>
    </w:tblGrid>
    <w:tr w:rsidR="007926DE" w:rsidTr="00556E51">
      <w:tc>
        <w:tcPr>
          <w:tcW w:w="3047" w:type="pct"/>
        </w:tcPr>
        <w:p w:rsidR="007926DE" w:rsidRPr="00EC6F75" w:rsidRDefault="007926DE">
          <w:fldSimple w:instr=" SUBJECT  \* MERGEFORMAT ">
            <w:r w:rsidRPr="00455167">
              <w:t>Projeto Custo de Pessoal - Interface SIA-ADP</w:t>
            </w:r>
          </w:fldSimple>
        </w:p>
      </w:tc>
      <w:tc>
        <w:tcPr>
          <w:tcW w:w="1953" w:type="pct"/>
        </w:tcPr>
        <w:p w:rsidR="007926DE" w:rsidRDefault="007926DE">
          <w:pPr>
            <w:tabs>
              <w:tab w:val="left" w:pos="1135"/>
            </w:tabs>
            <w:spacing w:before="40"/>
            <w:ind w:right="68"/>
            <w:jc w:val="right"/>
          </w:pPr>
          <w:fldSimple w:instr=" styleref &quot;Version&quot; \* mergeformat ">
            <w:r w:rsidR="00572E84">
              <w:rPr>
                <w:noProof/>
              </w:rPr>
              <w:t>Versão 1.0</w:t>
            </w:r>
          </w:fldSimple>
        </w:p>
      </w:tc>
    </w:tr>
    <w:tr w:rsidR="007926DE" w:rsidTr="00556E51">
      <w:tc>
        <w:tcPr>
          <w:tcW w:w="3047" w:type="pct"/>
        </w:tcPr>
        <w:p w:rsidR="007926DE" w:rsidRPr="00971EF0" w:rsidRDefault="007926DE">
          <w:fldSimple w:instr=" TITLE  \* MERGEFORMAT ">
            <w:r>
              <w:t>Especificação Técnica de ETL</w:t>
            </w:r>
          </w:fldSimple>
        </w:p>
      </w:tc>
      <w:tc>
        <w:tcPr>
          <w:tcW w:w="1953" w:type="pct"/>
        </w:tcPr>
        <w:p w:rsidR="007926DE" w:rsidRDefault="007926DE">
          <w:pPr>
            <w:jc w:val="right"/>
          </w:pPr>
          <w:fldSimple w:instr=" Styleref &quot;DocDate&quot; \* mergeformat ">
            <w:r w:rsidR="00572E84">
              <w:rPr>
                <w:noProof/>
              </w:rPr>
              <w:t>30/11/2012</w:t>
            </w:r>
          </w:fldSimple>
        </w:p>
      </w:tc>
    </w:tr>
  </w:tbl>
  <w:p w:rsidR="007926DE" w:rsidRDefault="007926DE">
    <w:pPr>
      <w:pStyle w:val="Cabealho"/>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337"/>
      <w:gridCol w:w="8059"/>
    </w:tblGrid>
    <w:tr w:rsidR="007926DE" w:rsidTr="00556E51">
      <w:tc>
        <w:tcPr>
          <w:tcW w:w="2201" w:type="pct"/>
        </w:tcPr>
        <w:p w:rsidR="007926DE" w:rsidRPr="00EC6F75" w:rsidRDefault="007926DE">
          <w:fldSimple w:instr=" SUBJECT  \* MERGEFORMAT ">
            <w:r>
              <w:t>Projeto Custo de Pessoal - Interface SIA-ADP</w:t>
            </w:r>
          </w:fldSimple>
        </w:p>
      </w:tc>
      <w:tc>
        <w:tcPr>
          <w:tcW w:w="2799" w:type="pct"/>
        </w:tcPr>
        <w:p w:rsidR="007926DE" w:rsidRDefault="007926DE">
          <w:pPr>
            <w:tabs>
              <w:tab w:val="left" w:pos="1135"/>
            </w:tabs>
            <w:spacing w:before="40"/>
            <w:ind w:right="68"/>
            <w:jc w:val="right"/>
          </w:pPr>
          <w:fldSimple w:instr=" styleref &quot;Version&quot; \* mergeformat ">
            <w:r w:rsidR="00572E84">
              <w:rPr>
                <w:noProof/>
              </w:rPr>
              <w:t>Versão 1.0</w:t>
            </w:r>
          </w:fldSimple>
        </w:p>
      </w:tc>
    </w:tr>
    <w:tr w:rsidR="007926DE" w:rsidTr="00556E51">
      <w:tc>
        <w:tcPr>
          <w:tcW w:w="2201" w:type="pct"/>
        </w:tcPr>
        <w:p w:rsidR="007926DE" w:rsidRPr="00971EF0" w:rsidRDefault="007926DE">
          <w:fldSimple w:instr=" TITLE  \* MERGEFORMAT ">
            <w:r>
              <w:t>Especificação Técnica de ETL</w:t>
            </w:r>
          </w:fldSimple>
        </w:p>
      </w:tc>
      <w:tc>
        <w:tcPr>
          <w:tcW w:w="2799" w:type="pct"/>
        </w:tcPr>
        <w:p w:rsidR="007926DE" w:rsidRDefault="007926DE">
          <w:pPr>
            <w:jc w:val="right"/>
          </w:pPr>
          <w:fldSimple w:instr=" Styleref &quot;DocDate&quot; \* mergeformat ">
            <w:r w:rsidR="00572E84">
              <w:rPr>
                <w:noProof/>
              </w:rPr>
              <w:t>30/11/2012</w:t>
            </w:r>
          </w:fldSimple>
        </w:p>
      </w:tc>
    </w:tr>
  </w:tbl>
  <w:p w:rsidR="007926DE" w:rsidRDefault="007926DE" w:rsidP="00F5115B">
    <w:pPr>
      <w:pStyle w:val="Cabealho"/>
      <w:tabs>
        <w:tab w:val="clear" w:pos="4320"/>
        <w:tab w:val="clear" w:pos="8640"/>
        <w:tab w:val="left" w:pos="2715"/>
      </w:tabs>
    </w:pPr>
    <w:r>
      <w:tab/>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7926DE" w:rsidTr="00FA6E71">
      <w:tc>
        <w:tcPr>
          <w:tcW w:w="5670" w:type="dxa"/>
        </w:tcPr>
        <w:p w:rsidR="007926DE" w:rsidRPr="00EC6F75" w:rsidRDefault="007926DE" w:rsidP="00FA6E71">
          <w:fldSimple w:instr=" SUBJECT  \* MERGEFORMAT ">
            <w:r w:rsidRPr="00455167">
              <w:t>Projeto Custo de Pessoal - Interface SIA-ADP</w:t>
            </w:r>
          </w:fldSimple>
        </w:p>
      </w:tc>
      <w:tc>
        <w:tcPr>
          <w:tcW w:w="3402" w:type="dxa"/>
        </w:tcPr>
        <w:p w:rsidR="007926DE" w:rsidRDefault="007926DE" w:rsidP="00FA6E71">
          <w:pPr>
            <w:tabs>
              <w:tab w:val="left" w:pos="1135"/>
            </w:tabs>
            <w:spacing w:before="40"/>
            <w:ind w:right="68"/>
            <w:jc w:val="right"/>
          </w:pPr>
          <w:fldSimple w:instr=" styleref &quot;Version&quot; \* mergeformat ">
            <w:r w:rsidR="00572E84">
              <w:rPr>
                <w:noProof/>
              </w:rPr>
              <w:t>Versão 1.0</w:t>
            </w:r>
          </w:fldSimple>
        </w:p>
      </w:tc>
    </w:tr>
    <w:tr w:rsidR="007926DE" w:rsidTr="00FA6E71">
      <w:tc>
        <w:tcPr>
          <w:tcW w:w="5670" w:type="dxa"/>
        </w:tcPr>
        <w:p w:rsidR="007926DE" w:rsidRPr="00971EF0" w:rsidRDefault="007926DE" w:rsidP="00FA6E71">
          <w:fldSimple w:instr=" TITLE  \* MERGEFORMAT ">
            <w:r>
              <w:t>Especificação Técnica de ETL</w:t>
            </w:r>
          </w:fldSimple>
        </w:p>
      </w:tc>
      <w:tc>
        <w:tcPr>
          <w:tcW w:w="3402" w:type="dxa"/>
        </w:tcPr>
        <w:p w:rsidR="007926DE" w:rsidRDefault="007926DE" w:rsidP="00FA6E71">
          <w:pPr>
            <w:jc w:val="right"/>
          </w:pPr>
          <w:fldSimple w:instr=" Styleref &quot;DocDate&quot; \* mergeformat ">
            <w:r w:rsidR="00572E84">
              <w:rPr>
                <w:noProof/>
              </w:rPr>
              <w:t>30/11/2012</w:t>
            </w:r>
          </w:fldSimple>
        </w:p>
      </w:tc>
    </w:tr>
  </w:tbl>
  <w:p w:rsidR="007926DE" w:rsidRDefault="007926DE">
    <w:pPr>
      <w:pStyle w:val="Cabealh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615"/>
      <w:gridCol w:w="3369"/>
    </w:tblGrid>
    <w:tr w:rsidR="007926DE" w:rsidTr="006256AE">
      <w:tc>
        <w:tcPr>
          <w:tcW w:w="3125" w:type="pct"/>
        </w:tcPr>
        <w:p w:rsidR="007926DE" w:rsidRPr="00EC6F75" w:rsidRDefault="007926DE">
          <w:fldSimple w:instr=" SUBJECT  \* MERGEFORMAT ">
            <w:r>
              <w:t>Projeto XXX</w:t>
            </w:r>
          </w:fldSimple>
        </w:p>
      </w:tc>
      <w:tc>
        <w:tcPr>
          <w:tcW w:w="1875" w:type="pct"/>
        </w:tcPr>
        <w:p w:rsidR="007926DE" w:rsidRDefault="007926DE">
          <w:pPr>
            <w:tabs>
              <w:tab w:val="left" w:pos="1135"/>
            </w:tabs>
            <w:spacing w:before="40"/>
            <w:ind w:right="68"/>
            <w:jc w:val="right"/>
          </w:pPr>
          <w:fldSimple w:instr=" styleref &quot;Version&quot; \* mergeformat ">
            <w:r>
              <w:rPr>
                <w:noProof/>
              </w:rPr>
              <w:t>Versão 1.0</w:t>
            </w:r>
          </w:fldSimple>
        </w:p>
      </w:tc>
    </w:tr>
    <w:tr w:rsidR="007926DE" w:rsidTr="006256AE">
      <w:tc>
        <w:tcPr>
          <w:tcW w:w="3125" w:type="pct"/>
        </w:tcPr>
        <w:p w:rsidR="007926DE" w:rsidRPr="00971EF0" w:rsidRDefault="007926DE">
          <w:fldSimple w:instr=" TITLE  \* MERGEFORMAT ">
            <w:r>
              <w:t>Especificação Técnica de ETL</w:t>
            </w:r>
          </w:fldSimple>
        </w:p>
      </w:tc>
      <w:tc>
        <w:tcPr>
          <w:tcW w:w="1875" w:type="pct"/>
        </w:tcPr>
        <w:p w:rsidR="007926DE" w:rsidRDefault="007926DE">
          <w:pPr>
            <w:jc w:val="right"/>
          </w:pPr>
          <w:fldSimple w:instr=" Styleref &quot;DocDate&quot; \* mergeformat ">
            <w:r>
              <w:rPr>
                <w:noProof/>
              </w:rPr>
              <w:t>30/11/2012</w:t>
            </w:r>
          </w:fldSimple>
        </w:p>
      </w:tc>
    </w:tr>
  </w:tbl>
  <w:p w:rsidR="007926DE" w:rsidRDefault="007926DE">
    <w:pPr>
      <w:pStyle w:val="Cabealh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997"/>
      <w:gridCol w:w="5399"/>
    </w:tblGrid>
    <w:tr w:rsidR="007926DE" w:rsidTr="003B50E5">
      <w:tc>
        <w:tcPr>
          <w:tcW w:w="3125" w:type="pct"/>
        </w:tcPr>
        <w:p w:rsidR="007926DE" w:rsidRPr="00EC6F75" w:rsidRDefault="007926DE" w:rsidP="003B50E5">
          <w:pPr>
            <w:ind w:left="33"/>
          </w:pPr>
          <w:fldSimple w:instr=" SUBJECT  \* MERGEFORMAT ">
            <w:r w:rsidRPr="00455167">
              <w:t>Projeto Custo de Pessoal - Interface SIA-ADP</w:t>
            </w:r>
          </w:fldSimple>
        </w:p>
      </w:tc>
      <w:tc>
        <w:tcPr>
          <w:tcW w:w="1875" w:type="pct"/>
        </w:tcPr>
        <w:p w:rsidR="007926DE" w:rsidRDefault="007926DE" w:rsidP="00FA6E71">
          <w:pPr>
            <w:tabs>
              <w:tab w:val="left" w:pos="1135"/>
            </w:tabs>
            <w:spacing w:before="40"/>
            <w:ind w:right="68"/>
            <w:jc w:val="right"/>
          </w:pPr>
          <w:fldSimple w:instr=" styleref &quot;Version&quot; \* mergeformat ">
            <w:r>
              <w:rPr>
                <w:noProof/>
              </w:rPr>
              <w:t>Versão 1.0</w:t>
            </w:r>
          </w:fldSimple>
        </w:p>
      </w:tc>
    </w:tr>
    <w:tr w:rsidR="007926DE" w:rsidTr="003B50E5">
      <w:tc>
        <w:tcPr>
          <w:tcW w:w="3125" w:type="pct"/>
        </w:tcPr>
        <w:p w:rsidR="007926DE" w:rsidRPr="00971EF0" w:rsidRDefault="007926DE" w:rsidP="00FA6E71">
          <w:fldSimple w:instr=" TITLE  \* MERGEFORMAT ">
            <w:r>
              <w:t>Especificação Técnica de ETL</w:t>
            </w:r>
          </w:fldSimple>
        </w:p>
      </w:tc>
      <w:tc>
        <w:tcPr>
          <w:tcW w:w="1875" w:type="pct"/>
        </w:tcPr>
        <w:p w:rsidR="007926DE" w:rsidRDefault="007926DE" w:rsidP="00FA6E71">
          <w:pPr>
            <w:jc w:val="right"/>
          </w:pPr>
          <w:fldSimple w:instr=" Styleref &quot;DocDate&quot; \* mergeformat ">
            <w:r>
              <w:rPr>
                <w:noProof/>
              </w:rPr>
              <w:t>30/11/2012</w:t>
            </w:r>
          </w:fldSimple>
        </w:p>
      </w:tc>
    </w:tr>
  </w:tbl>
  <w:p w:rsidR="007926DE" w:rsidRDefault="007926DE">
    <w:pPr>
      <w:pStyle w:val="Cabealh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597"/>
      <w:gridCol w:w="5799"/>
    </w:tblGrid>
    <w:tr w:rsidR="007926DE" w:rsidTr="002F5707">
      <w:tc>
        <w:tcPr>
          <w:tcW w:w="2986" w:type="pct"/>
        </w:tcPr>
        <w:p w:rsidR="007926DE" w:rsidRPr="00EC6F75" w:rsidRDefault="007926DE" w:rsidP="00086BF7">
          <w:fldSimple w:instr=" SUBJECT  \* MERGEFORMAT ">
            <w:r>
              <w:t>Projeto Custo de Pessoal - Interface SIA-ADP</w:t>
            </w:r>
          </w:fldSimple>
        </w:p>
      </w:tc>
      <w:tc>
        <w:tcPr>
          <w:tcW w:w="2014" w:type="pct"/>
        </w:tcPr>
        <w:p w:rsidR="007926DE" w:rsidRDefault="007926DE">
          <w:pPr>
            <w:tabs>
              <w:tab w:val="left" w:pos="1135"/>
            </w:tabs>
            <w:spacing w:before="40"/>
            <w:ind w:right="68"/>
            <w:jc w:val="right"/>
          </w:pPr>
          <w:fldSimple w:instr=" styleref &quot;Version&quot; \* mergeformat ">
            <w:r w:rsidR="00572E84">
              <w:rPr>
                <w:noProof/>
              </w:rPr>
              <w:t>Versão 1.0</w:t>
            </w:r>
          </w:fldSimple>
        </w:p>
      </w:tc>
    </w:tr>
    <w:tr w:rsidR="007926DE" w:rsidTr="002F5707">
      <w:tc>
        <w:tcPr>
          <w:tcW w:w="2986" w:type="pct"/>
        </w:tcPr>
        <w:p w:rsidR="007926DE" w:rsidRPr="00971EF0" w:rsidRDefault="007926DE">
          <w:fldSimple w:instr=" TITLE  \* MERGEFORMAT ">
            <w:r>
              <w:t>Especificação Técnica de ETL</w:t>
            </w:r>
          </w:fldSimple>
        </w:p>
      </w:tc>
      <w:tc>
        <w:tcPr>
          <w:tcW w:w="2014" w:type="pct"/>
        </w:tcPr>
        <w:p w:rsidR="007926DE" w:rsidRDefault="007926DE">
          <w:pPr>
            <w:jc w:val="right"/>
          </w:pPr>
          <w:fldSimple w:instr=" Styleref &quot;DocDate&quot; \* mergeformat ">
            <w:r w:rsidR="00572E84">
              <w:rPr>
                <w:noProof/>
              </w:rPr>
              <w:t>30/11/2012</w:t>
            </w:r>
          </w:fldSimple>
        </w:p>
      </w:tc>
    </w:tr>
  </w:tbl>
  <w:p w:rsidR="007926DE" w:rsidRDefault="007926DE">
    <w:pPr>
      <w:pStyle w:val="Cabealh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365"/>
      <w:gridCol w:w="3619"/>
    </w:tblGrid>
    <w:tr w:rsidR="007926DE" w:rsidTr="002F5707">
      <w:tc>
        <w:tcPr>
          <w:tcW w:w="2986" w:type="pct"/>
        </w:tcPr>
        <w:p w:rsidR="007926DE" w:rsidRPr="00EC6F75" w:rsidRDefault="007926DE" w:rsidP="00086BF7">
          <w:fldSimple w:instr=" SUBJECT  \* MERGEFORMAT ">
            <w:r>
              <w:t>Projeto Custo de Pessoal - Interface SIA-ADP</w:t>
            </w:r>
          </w:fldSimple>
        </w:p>
      </w:tc>
      <w:tc>
        <w:tcPr>
          <w:tcW w:w="2014" w:type="pct"/>
        </w:tcPr>
        <w:p w:rsidR="007926DE" w:rsidRDefault="007926DE">
          <w:pPr>
            <w:tabs>
              <w:tab w:val="left" w:pos="1135"/>
            </w:tabs>
            <w:spacing w:before="40"/>
            <w:ind w:right="68"/>
            <w:jc w:val="right"/>
          </w:pPr>
          <w:fldSimple w:instr=" styleref &quot;Version&quot; \* mergeformat ">
            <w:r w:rsidR="00572E84">
              <w:rPr>
                <w:noProof/>
              </w:rPr>
              <w:t>Versão 1.0</w:t>
            </w:r>
          </w:fldSimple>
        </w:p>
      </w:tc>
    </w:tr>
    <w:tr w:rsidR="007926DE" w:rsidTr="002F5707">
      <w:tc>
        <w:tcPr>
          <w:tcW w:w="2986" w:type="pct"/>
        </w:tcPr>
        <w:p w:rsidR="007926DE" w:rsidRPr="00971EF0" w:rsidRDefault="007926DE">
          <w:fldSimple w:instr=" TITLE  \* MERGEFORMAT ">
            <w:r>
              <w:t>Especificação Técnica de ETL</w:t>
            </w:r>
          </w:fldSimple>
        </w:p>
      </w:tc>
      <w:tc>
        <w:tcPr>
          <w:tcW w:w="2014" w:type="pct"/>
        </w:tcPr>
        <w:p w:rsidR="007926DE" w:rsidRDefault="007926DE">
          <w:pPr>
            <w:jc w:val="right"/>
          </w:pPr>
          <w:fldSimple w:instr=" Styleref &quot;DocDate&quot; \* mergeformat ">
            <w:r w:rsidR="00572E84">
              <w:rPr>
                <w:noProof/>
              </w:rPr>
              <w:t>30/11/2012</w:t>
            </w:r>
          </w:fldSimple>
        </w:p>
      </w:tc>
    </w:tr>
  </w:tbl>
  <w:p w:rsidR="007926DE" w:rsidRDefault="007926DE">
    <w:pPr>
      <w:pStyle w:val="Cabealh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597"/>
      <w:gridCol w:w="5799"/>
    </w:tblGrid>
    <w:tr w:rsidR="007926DE" w:rsidTr="002F5707">
      <w:tc>
        <w:tcPr>
          <w:tcW w:w="2986" w:type="pct"/>
        </w:tcPr>
        <w:p w:rsidR="007926DE" w:rsidRPr="00EC6F75" w:rsidRDefault="007926DE" w:rsidP="00086BF7">
          <w:fldSimple w:instr=" SUBJECT  \* MERGEFORMAT ">
            <w:r>
              <w:t>Projeto Custo de Pessoal - Interface SIA-ADP</w:t>
            </w:r>
          </w:fldSimple>
        </w:p>
      </w:tc>
      <w:tc>
        <w:tcPr>
          <w:tcW w:w="2014" w:type="pct"/>
        </w:tcPr>
        <w:p w:rsidR="007926DE" w:rsidRDefault="007926DE">
          <w:pPr>
            <w:tabs>
              <w:tab w:val="left" w:pos="1135"/>
            </w:tabs>
            <w:spacing w:before="40"/>
            <w:ind w:right="68"/>
            <w:jc w:val="right"/>
          </w:pPr>
          <w:fldSimple w:instr=" styleref &quot;Version&quot; \* mergeformat ">
            <w:r w:rsidR="00572E84">
              <w:rPr>
                <w:noProof/>
              </w:rPr>
              <w:t>Versão 1.0</w:t>
            </w:r>
          </w:fldSimple>
        </w:p>
      </w:tc>
    </w:tr>
    <w:tr w:rsidR="007926DE" w:rsidTr="002F5707">
      <w:tc>
        <w:tcPr>
          <w:tcW w:w="2986" w:type="pct"/>
        </w:tcPr>
        <w:p w:rsidR="007926DE" w:rsidRPr="00971EF0" w:rsidRDefault="007926DE">
          <w:fldSimple w:instr=" TITLE  \* MERGEFORMAT ">
            <w:r>
              <w:t>Especificação Técnica de ETL</w:t>
            </w:r>
          </w:fldSimple>
        </w:p>
      </w:tc>
      <w:tc>
        <w:tcPr>
          <w:tcW w:w="2014" w:type="pct"/>
        </w:tcPr>
        <w:p w:rsidR="007926DE" w:rsidRDefault="007926DE">
          <w:pPr>
            <w:jc w:val="right"/>
          </w:pPr>
          <w:fldSimple w:instr=" Styleref &quot;DocDate&quot; \* mergeformat ">
            <w:r w:rsidR="00572E84">
              <w:rPr>
                <w:noProof/>
              </w:rPr>
              <w:t>30/11/2012</w:t>
            </w:r>
          </w:fldSimple>
        </w:p>
      </w:tc>
    </w:tr>
  </w:tbl>
  <w:p w:rsidR="007926DE" w:rsidRDefault="007926DE">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997"/>
      <w:gridCol w:w="5399"/>
    </w:tblGrid>
    <w:tr w:rsidR="007926DE" w:rsidTr="00994277">
      <w:tc>
        <w:tcPr>
          <w:tcW w:w="3125" w:type="pct"/>
        </w:tcPr>
        <w:p w:rsidR="007926DE" w:rsidRPr="00EC6F75" w:rsidRDefault="007926DE">
          <w:fldSimple w:instr=" SUBJECT  \* MERGEFORMAT ">
            <w:r>
              <w:t>Projeto Custo de Pessoal - Interface SIA-ADP</w:t>
            </w:r>
          </w:fldSimple>
        </w:p>
      </w:tc>
      <w:tc>
        <w:tcPr>
          <w:tcW w:w="1875" w:type="pct"/>
        </w:tcPr>
        <w:p w:rsidR="007926DE" w:rsidRDefault="007926DE">
          <w:pPr>
            <w:tabs>
              <w:tab w:val="left" w:pos="1135"/>
            </w:tabs>
            <w:spacing w:before="40"/>
            <w:ind w:right="68"/>
            <w:jc w:val="right"/>
          </w:pPr>
          <w:fldSimple w:instr=" styleref &quot;Version&quot; \* mergeformat ">
            <w:r w:rsidR="00572E84">
              <w:rPr>
                <w:noProof/>
              </w:rPr>
              <w:t>Versão 1.0</w:t>
            </w:r>
          </w:fldSimple>
        </w:p>
      </w:tc>
    </w:tr>
    <w:tr w:rsidR="007926DE" w:rsidTr="00994277">
      <w:tc>
        <w:tcPr>
          <w:tcW w:w="3125" w:type="pct"/>
        </w:tcPr>
        <w:p w:rsidR="007926DE" w:rsidRPr="00971EF0" w:rsidRDefault="007926DE">
          <w:fldSimple w:instr=" TITLE  \* MERGEFORMAT ">
            <w:r>
              <w:t>Especificação Técnica de ETL</w:t>
            </w:r>
          </w:fldSimple>
        </w:p>
      </w:tc>
      <w:tc>
        <w:tcPr>
          <w:tcW w:w="1875" w:type="pct"/>
        </w:tcPr>
        <w:p w:rsidR="007926DE" w:rsidRDefault="007926DE">
          <w:pPr>
            <w:jc w:val="right"/>
          </w:pPr>
          <w:fldSimple w:instr=" Styleref &quot;DocDate&quot; \* mergeformat ">
            <w:r w:rsidR="00572E84">
              <w:rPr>
                <w:noProof/>
              </w:rPr>
              <w:t>30/11/2012</w:t>
            </w:r>
          </w:fldSimple>
        </w:p>
      </w:tc>
    </w:tr>
  </w:tbl>
  <w:p w:rsidR="007926DE" w:rsidRDefault="007926DE">
    <w:pPr>
      <w:pStyle w:val="Cabealh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365"/>
      <w:gridCol w:w="3619"/>
    </w:tblGrid>
    <w:tr w:rsidR="007926DE" w:rsidTr="002F5707">
      <w:tc>
        <w:tcPr>
          <w:tcW w:w="2986" w:type="pct"/>
        </w:tcPr>
        <w:p w:rsidR="007926DE" w:rsidRPr="00EC6F75" w:rsidRDefault="007926DE" w:rsidP="00086BF7">
          <w:fldSimple w:instr=" SUBJECT  \* MERGEFORMAT ">
            <w:r>
              <w:t>Projeto Custo de Pessoal - Interface SIA-ADP</w:t>
            </w:r>
          </w:fldSimple>
        </w:p>
      </w:tc>
      <w:tc>
        <w:tcPr>
          <w:tcW w:w="2014" w:type="pct"/>
        </w:tcPr>
        <w:p w:rsidR="007926DE" w:rsidRDefault="007926DE">
          <w:pPr>
            <w:tabs>
              <w:tab w:val="left" w:pos="1135"/>
            </w:tabs>
            <w:spacing w:before="40"/>
            <w:ind w:right="68"/>
            <w:jc w:val="right"/>
          </w:pPr>
          <w:fldSimple w:instr=" styleref &quot;Version&quot; \* mergeformat ">
            <w:r w:rsidR="00572E84">
              <w:rPr>
                <w:noProof/>
              </w:rPr>
              <w:t>Versão 1.0</w:t>
            </w:r>
          </w:fldSimple>
        </w:p>
      </w:tc>
    </w:tr>
    <w:tr w:rsidR="007926DE" w:rsidTr="002F5707">
      <w:tc>
        <w:tcPr>
          <w:tcW w:w="2986" w:type="pct"/>
        </w:tcPr>
        <w:p w:rsidR="007926DE" w:rsidRPr="00971EF0" w:rsidRDefault="007926DE">
          <w:fldSimple w:instr=" TITLE  \* MERGEFORMAT ">
            <w:r>
              <w:t>Especificação Técnica de ETL</w:t>
            </w:r>
          </w:fldSimple>
        </w:p>
      </w:tc>
      <w:tc>
        <w:tcPr>
          <w:tcW w:w="2014" w:type="pct"/>
        </w:tcPr>
        <w:p w:rsidR="007926DE" w:rsidRDefault="007926DE">
          <w:pPr>
            <w:jc w:val="right"/>
          </w:pPr>
          <w:fldSimple w:instr=" Styleref &quot;DocDate&quot; \* mergeformat ">
            <w:r w:rsidR="00572E84">
              <w:rPr>
                <w:noProof/>
              </w:rPr>
              <w:t>30/11/2012</w:t>
            </w:r>
          </w:fldSimple>
        </w:p>
      </w:tc>
    </w:tr>
  </w:tbl>
  <w:p w:rsidR="007926DE" w:rsidRDefault="007926DE">
    <w:pPr>
      <w:pStyle w:val="Cabealh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9424"/>
      <w:gridCol w:w="4972"/>
    </w:tblGrid>
    <w:tr w:rsidR="007926DE" w:rsidTr="00B87953">
      <w:tc>
        <w:tcPr>
          <w:tcW w:w="3273" w:type="pct"/>
        </w:tcPr>
        <w:p w:rsidR="007926DE" w:rsidRPr="00EC6F75" w:rsidRDefault="007926DE" w:rsidP="00086BF7">
          <w:fldSimple w:instr=" SUBJECT  \* MERGEFORMAT ">
            <w:r>
              <w:t>Projeto Custo de Pessoal - Interface SIA-ADP</w:t>
            </w:r>
          </w:fldSimple>
        </w:p>
      </w:tc>
      <w:tc>
        <w:tcPr>
          <w:tcW w:w="1727" w:type="pct"/>
        </w:tcPr>
        <w:p w:rsidR="007926DE" w:rsidRDefault="007926DE" w:rsidP="00FA6E71">
          <w:pPr>
            <w:tabs>
              <w:tab w:val="left" w:pos="1135"/>
            </w:tabs>
            <w:spacing w:before="40"/>
            <w:ind w:right="68"/>
            <w:jc w:val="right"/>
          </w:pPr>
          <w:fldSimple w:instr=" styleref &quot;Version&quot; \* mergeformat ">
            <w:r w:rsidR="00572E84">
              <w:rPr>
                <w:noProof/>
              </w:rPr>
              <w:t>Versão 1.0</w:t>
            </w:r>
          </w:fldSimple>
        </w:p>
      </w:tc>
    </w:tr>
    <w:tr w:rsidR="007926DE" w:rsidTr="00B87953">
      <w:tc>
        <w:tcPr>
          <w:tcW w:w="3273" w:type="pct"/>
        </w:tcPr>
        <w:p w:rsidR="007926DE" w:rsidRPr="00971EF0" w:rsidRDefault="007926DE" w:rsidP="00FA6E71">
          <w:fldSimple w:instr=" TITLE  \* MERGEFORMAT ">
            <w:r>
              <w:t>Especificação Técnica de ETL</w:t>
            </w:r>
          </w:fldSimple>
        </w:p>
      </w:tc>
      <w:tc>
        <w:tcPr>
          <w:tcW w:w="1727" w:type="pct"/>
        </w:tcPr>
        <w:p w:rsidR="007926DE" w:rsidRDefault="007926DE" w:rsidP="00FA6E71">
          <w:pPr>
            <w:jc w:val="right"/>
          </w:pPr>
          <w:fldSimple w:instr=" Styleref &quot;DocDate&quot; \* mergeformat ">
            <w:r w:rsidR="00572E84">
              <w:rPr>
                <w:noProof/>
              </w:rPr>
              <w:t>30/11/2012</w:t>
            </w:r>
          </w:fldSimple>
        </w:p>
      </w:tc>
    </w:tr>
  </w:tbl>
  <w:p w:rsidR="007926DE" w:rsidRDefault="007926DE">
    <w:pPr>
      <w:pStyle w:val="Cabealh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511"/>
      <w:gridCol w:w="5885"/>
    </w:tblGrid>
    <w:tr w:rsidR="007926DE" w:rsidTr="003B50E5">
      <w:tc>
        <w:tcPr>
          <w:tcW w:w="2956" w:type="pct"/>
        </w:tcPr>
        <w:p w:rsidR="007926DE" w:rsidRPr="00EC6F75" w:rsidRDefault="007926DE" w:rsidP="00086BF7">
          <w:fldSimple w:instr=" SUBJECT  \* MERGEFORMAT ">
            <w:r>
              <w:t>Projeto Custo de Pessoal - Interface SIA-ADP</w:t>
            </w:r>
          </w:fldSimple>
        </w:p>
      </w:tc>
      <w:tc>
        <w:tcPr>
          <w:tcW w:w="2044" w:type="pct"/>
        </w:tcPr>
        <w:p w:rsidR="007926DE" w:rsidRDefault="007926DE">
          <w:pPr>
            <w:tabs>
              <w:tab w:val="left" w:pos="1135"/>
            </w:tabs>
            <w:spacing w:before="40"/>
            <w:ind w:right="68"/>
            <w:jc w:val="right"/>
          </w:pPr>
          <w:fldSimple w:instr=" styleref &quot;Version&quot; \* mergeformat ">
            <w:r w:rsidR="00572E84">
              <w:rPr>
                <w:noProof/>
              </w:rPr>
              <w:t>Versão 1.0</w:t>
            </w:r>
          </w:fldSimple>
        </w:p>
      </w:tc>
    </w:tr>
    <w:tr w:rsidR="007926DE" w:rsidTr="003B50E5">
      <w:tc>
        <w:tcPr>
          <w:tcW w:w="2956" w:type="pct"/>
        </w:tcPr>
        <w:p w:rsidR="007926DE" w:rsidRPr="00971EF0" w:rsidRDefault="007926DE">
          <w:fldSimple w:instr=" TITLE  \* MERGEFORMAT ">
            <w:r>
              <w:t>Especificação Técnica de ETL</w:t>
            </w:r>
          </w:fldSimple>
        </w:p>
      </w:tc>
      <w:tc>
        <w:tcPr>
          <w:tcW w:w="2044" w:type="pct"/>
        </w:tcPr>
        <w:p w:rsidR="007926DE" w:rsidRDefault="007926DE">
          <w:pPr>
            <w:jc w:val="right"/>
          </w:pPr>
          <w:fldSimple w:instr=" Styleref &quot;DocDate&quot; \* mergeformat ">
            <w:r w:rsidR="00572E84">
              <w:rPr>
                <w:noProof/>
              </w:rPr>
              <w:t>30/11/2012</w:t>
            </w:r>
          </w:fldSimple>
        </w:p>
      </w:tc>
    </w:tr>
  </w:tbl>
  <w:p w:rsidR="007926DE" w:rsidRDefault="007926DE">
    <w:pPr>
      <w:pStyle w:val="Cabealh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082"/>
      <w:gridCol w:w="2902"/>
    </w:tblGrid>
    <w:tr w:rsidR="007926DE" w:rsidTr="00A26F9D">
      <w:tc>
        <w:tcPr>
          <w:tcW w:w="3385" w:type="pct"/>
        </w:tcPr>
        <w:p w:rsidR="007926DE" w:rsidRPr="00EC6F75" w:rsidRDefault="007926DE" w:rsidP="00086BF7">
          <w:fldSimple w:instr=" SUBJECT  \* MERGEFORMAT ">
            <w:r>
              <w:t>Projeto Custo de Pessoal - Interface SIA-ADP</w:t>
            </w:r>
          </w:fldSimple>
        </w:p>
      </w:tc>
      <w:tc>
        <w:tcPr>
          <w:tcW w:w="1615" w:type="pct"/>
        </w:tcPr>
        <w:p w:rsidR="007926DE" w:rsidRDefault="007926DE" w:rsidP="00FA6E71">
          <w:pPr>
            <w:tabs>
              <w:tab w:val="left" w:pos="1135"/>
            </w:tabs>
            <w:spacing w:before="40"/>
            <w:ind w:right="68"/>
            <w:jc w:val="right"/>
          </w:pPr>
          <w:fldSimple w:instr=" styleref &quot;Version&quot; \* mergeformat ">
            <w:r w:rsidR="00572E84">
              <w:rPr>
                <w:noProof/>
              </w:rPr>
              <w:t>Versão 1.0</w:t>
            </w:r>
          </w:fldSimple>
        </w:p>
      </w:tc>
    </w:tr>
    <w:tr w:rsidR="007926DE" w:rsidTr="00A26F9D">
      <w:tc>
        <w:tcPr>
          <w:tcW w:w="3385" w:type="pct"/>
        </w:tcPr>
        <w:p w:rsidR="007926DE" w:rsidRPr="00971EF0" w:rsidRDefault="007926DE" w:rsidP="00FA6E71">
          <w:fldSimple w:instr=" TITLE  \* MERGEFORMAT ">
            <w:r>
              <w:t>Especificação Técnica de ETL</w:t>
            </w:r>
          </w:fldSimple>
        </w:p>
      </w:tc>
      <w:tc>
        <w:tcPr>
          <w:tcW w:w="1615" w:type="pct"/>
        </w:tcPr>
        <w:p w:rsidR="007926DE" w:rsidRDefault="007926DE" w:rsidP="00FA6E71">
          <w:pPr>
            <w:jc w:val="right"/>
          </w:pPr>
          <w:fldSimple w:instr=" Styleref &quot;DocDate&quot; \* mergeformat ">
            <w:r w:rsidR="00572E84">
              <w:rPr>
                <w:noProof/>
              </w:rPr>
              <w:t>30/11/2012</w:t>
            </w:r>
          </w:fldSimple>
        </w:p>
      </w:tc>
    </w:tr>
  </w:tbl>
  <w:p w:rsidR="007926DE" w:rsidRDefault="007926DE">
    <w:pPr>
      <w:pStyle w:val="Cabealh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082"/>
      <w:gridCol w:w="2902"/>
    </w:tblGrid>
    <w:tr w:rsidR="007926DE" w:rsidTr="00A26F9D">
      <w:tc>
        <w:tcPr>
          <w:tcW w:w="3385" w:type="pct"/>
        </w:tcPr>
        <w:p w:rsidR="007926DE" w:rsidRPr="00EC6F75" w:rsidRDefault="007926DE" w:rsidP="00086BF7">
          <w:fldSimple w:instr=" SUBJECT  \* MERGEFORMAT ">
            <w:r>
              <w:t>Projeto Custo de Pessoal - Interface SIA-ADP</w:t>
            </w:r>
          </w:fldSimple>
        </w:p>
      </w:tc>
      <w:tc>
        <w:tcPr>
          <w:tcW w:w="1615" w:type="pct"/>
        </w:tcPr>
        <w:p w:rsidR="007926DE" w:rsidRDefault="007926DE" w:rsidP="00FA6E71">
          <w:pPr>
            <w:tabs>
              <w:tab w:val="left" w:pos="1135"/>
            </w:tabs>
            <w:spacing w:before="40"/>
            <w:ind w:right="68"/>
            <w:jc w:val="right"/>
          </w:pPr>
          <w:fldSimple w:instr=" styleref &quot;Version&quot; \* mergeformat ">
            <w:r w:rsidR="00572E84">
              <w:rPr>
                <w:noProof/>
              </w:rPr>
              <w:t>Versão 1.0</w:t>
            </w:r>
          </w:fldSimple>
        </w:p>
      </w:tc>
    </w:tr>
    <w:tr w:rsidR="007926DE" w:rsidTr="00A26F9D">
      <w:tc>
        <w:tcPr>
          <w:tcW w:w="3385" w:type="pct"/>
        </w:tcPr>
        <w:p w:rsidR="007926DE" w:rsidRPr="00971EF0" w:rsidRDefault="007926DE" w:rsidP="00FA6E71">
          <w:fldSimple w:instr=" TITLE  \* MERGEFORMAT ">
            <w:r>
              <w:t>Especificação Técnica de ETL</w:t>
            </w:r>
          </w:fldSimple>
        </w:p>
      </w:tc>
      <w:tc>
        <w:tcPr>
          <w:tcW w:w="1615" w:type="pct"/>
        </w:tcPr>
        <w:p w:rsidR="007926DE" w:rsidRDefault="007926DE" w:rsidP="00FA6E71">
          <w:pPr>
            <w:jc w:val="right"/>
          </w:pPr>
          <w:fldSimple w:instr=" Styleref &quot;DocDate&quot; \* mergeformat ">
            <w:r w:rsidR="00572E84">
              <w:rPr>
                <w:noProof/>
              </w:rPr>
              <w:t>30/11/2012</w:t>
            </w:r>
          </w:fldSimple>
        </w:p>
      </w:tc>
    </w:tr>
  </w:tbl>
  <w:p w:rsidR="007926DE" w:rsidRDefault="007926DE">
    <w:pPr>
      <w:pStyle w:val="Cabealh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256"/>
      <w:gridCol w:w="2883"/>
    </w:tblGrid>
    <w:tr w:rsidR="007926DE" w:rsidTr="00495B2E">
      <w:tc>
        <w:tcPr>
          <w:tcW w:w="3229" w:type="pct"/>
        </w:tcPr>
        <w:p w:rsidR="007926DE" w:rsidRPr="00EC6F75" w:rsidRDefault="007926DE">
          <w:fldSimple w:instr=" SUBJECT  \* MERGEFORMAT ">
            <w:r>
              <w:t>Projeto Custo de Pessoal - Interface SIA-ADP</w:t>
            </w:r>
          </w:fldSimple>
        </w:p>
      </w:tc>
      <w:tc>
        <w:tcPr>
          <w:tcW w:w="1771" w:type="pct"/>
        </w:tcPr>
        <w:p w:rsidR="007926DE" w:rsidRDefault="007926DE">
          <w:pPr>
            <w:tabs>
              <w:tab w:val="left" w:pos="1135"/>
            </w:tabs>
            <w:spacing w:before="40"/>
            <w:ind w:right="68"/>
            <w:jc w:val="right"/>
          </w:pPr>
          <w:fldSimple w:instr=" styleref &quot;Version&quot; \* mergeformat ">
            <w:r w:rsidR="00572E84">
              <w:rPr>
                <w:noProof/>
              </w:rPr>
              <w:t>Versão 1.0</w:t>
            </w:r>
          </w:fldSimple>
        </w:p>
      </w:tc>
    </w:tr>
    <w:tr w:rsidR="007926DE" w:rsidTr="00495B2E">
      <w:tc>
        <w:tcPr>
          <w:tcW w:w="3229" w:type="pct"/>
        </w:tcPr>
        <w:p w:rsidR="007926DE" w:rsidRPr="00971EF0" w:rsidRDefault="007926DE">
          <w:fldSimple w:instr=" TITLE  \* MERGEFORMAT ">
            <w:r>
              <w:t>Especificação Técnica de ETL</w:t>
            </w:r>
          </w:fldSimple>
        </w:p>
      </w:tc>
      <w:tc>
        <w:tcPr>
          <w:tcW w:w="1771" w:type="pct"/>
        </w:tcPr>
        <w:p w:rsidR="007926DE" w:rsidRDefault="007926DE">
          <w:pPr>
            <w:jc w:val="right"/>
          </w:pPr>
          <w:fldSimple w:instr=" Styleref &quot;DocDate&quot; \* mergeformat ">
            <w:r w:rsidR="00572E84">
              <w:rPr>
                <w:noProof/>
              </w:rPr>
              <w:t>30/11/2012</w:t>
            </w:r>
          </w:fldSimple>
        </w:p>
      </w:tc>
    </w:tr>
  </w:tbl>
  <w:p w:rsidR="007926DE" w:rsidRDefault="007926DE">
    <w:pPr>
      <w:pStyle w:val="Cabealh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741"/>
      <w:gridCol w:w="5655"/>
    </w:tblGrid>
    <w:tr w:rsidR="007926DE" w:rsidTr="001C3F65">
      <w:tc>
        <w:tcPr>
          <w:tcW w:w="3036" w:type="pct"/>
        </w:tcPr>
        <w:p w:rsidR="007926DE" w:rsidRPr="00EC6F75" w:rsidRDefault="007926DE">
          <w:fldSimple w:instr=" SUBJECT  \* MERGEFORMAT ">
            <w:r>
              <w:t>Projeto Custo de Pessoal - Interface SIA-ADP</w:t>
            </w:r>
          </w:fldSimple>
        </w:p>
      </w:tc>
      <w:tc>
        <w:tcPr>
          <w:tcW w:w="1964" w:type="pct"/>
        </w:tcPr>
        <w:p w:rsidR="007926DE" w:rsidRDefault="007926DE">
          <w:pPr>
            <w:tabs>
              <w:tab w:val="left" w:pos="1135"/>
            </w:tabs>
            <w:spacing w:before="40"/>
            <w:ind w:right="68"/>
            <w:jc w:val="right"/>
          </w:pPr>
          <w:fldSimple w:instr=" styleref &quot;Version&quot; \* mergeformat ">
            <w:r w:rsidR="00572E84">
              <w:rPr>
                <w:noProof/>
              </w:rPr>
              <w:t>Versão 1.0</w:t>
            </w:r>
          </w:fldSimple>
        </w:p>
      </w:tc>
    </w:tr>
    <w:tr w:rsidR="007926DE" w:rsidTr="001C3F65">
      <w:tc>
        <w:tcPr>
          <w:tcW w:w="3036" w:type="pct"/>
        </w:tcPr>
        <w:p w:rsidR="007926DE" w:rsidRPr="00971EF0" w:rsidRDefault="007926DE">
          <w:fldSimple w:instr=" TITLE  \* MERGEFORMAT ">
            <w:r>
              <w:t>Especificação Técnica de ETL</w:t>
            </w:r>
          </w:fldSimple>
        </w:p>
      </w:tc>
      <w:tc>
        <w:tcPr>
          <w:tcW w:w="1964" w:type="pct"/>
        </w:tcPr>
        <w:p w:rsidR="007926DE" w:rsidRDefault="007926DE">
          <w:pPr>
            <w:jc w:val="right"/>
          </w:pPr>
          <w:fldSimple w:instr=" Styleref &quot;DocDate&quot; \* mergeformat ">
            <w:r w:rsidR="00572E84">
              <w:rPr>
                <w:noProof/>
              </w:rPr>
              <w:t>30/11/2012</w:t>
            </w:r>
          </w:fldSimple>
        </w:p>
      </w:tc>
    </w:tr>
  </w:tbl>
  <w:p w:rsidR="007926DE" w:rsidRDefault="007926DE">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806" w:type="pct"/>
      <w:tblInd w:w="-13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900"/>
      <w:gridCol w:w="2531"/>
    </w:tblGrid>
    <w:tr w:rsidR="007926DE" w:rsidTr="008A6A91">
      <w:tc>
        <w:tcPr>
          <w:tcW w:w="3658" w:type="pct"/>
        </w:tcPr>
        <w:p w:rsidR="007926DE" w:rsidRPr="00EC6F75" w:rsidRDefault="007926DE">
          <w:fldSimple w:instr=" SUBJECT  \* MERGEFORMAT ">
            <w:r>
              <w:t>Projeto Custo de Pessoal - Interface SIA-ADP</w:t>
            </w:r>
          </w:fldSimple>
        </w:p>
      </w:tc>
      <w:tc>
        <w:tcPr>
          <w:tcW w:w="1342" w:type="pct"/>
        </w:tcPr>
        <w:p w:rsidR="007926DE" w:rsidRDefault="007926DE">
          <w:pPr>
            <w:tabs>
              <w:tab w:val="left" w:pos="1135"/>
            </w:tabs>
            <w:spacing w:before="40"/>
            <w:ind w:right="68"/>
            <w:jc w:val="right"/>
          </w:pPr>
          <w:fldSimple w:instr=" styleref &quot;Version&quot; \* mergeformat ">
            <w:r w:rsidR="00572E84">
              <w:rPr>
                <w:noProof/>
              </w:rPr>
              <w:t>Versão 1.0</w:t>
            </w:r>
          </w:fldSimple>
        </w:p>
      </w:tc>
    </w:tr>
    <w:tr w:rsidR="007926DE" w:rsidTr="008A6A91">
      <w:tc>
        <w:tcPr>
          <w:tcW w:w="3658" w:type="pct"/>
        </w:tcPr>
        <w:p w:rsidR="007926DE" w:rsidRPr="00971EF0" w:rsidRDefault="007926DE">
          <w:fldSimple w:instr=" TITLE  \* MERGEFORMAT ">
            <w:r>
              <w:t>Especificação Técnica de ETL</w:t>
            </w:r>
          </w:fldSimple>
        </w:p>
      </w:tc>
      <w:tc>
        <w:tcPr>
          <w:tcW w:w="1342" w:type="pct"/>
        </w:tcPr>
        <w:p w:rsidR="007926DE" w:rsidRDefault="007926DE">
          <w:pPr>
            <w:jc w:val="right"/>
          </w:pPr>
          <w:fldSimple w:instr=" Styleref &quot;DocDate&quot; \* mergeformat ">
            <w:r w:rsidR="00572E84">
              <w:rPr>
                <w:noProof/>
              </w:rPr>
              <w:t>30/11/2012</w:t>
            </w:r>
          </w:fldSimple>
        </w:p>
      </w:tc>
    </w:tr>
  </w:tbl>
  <w:p w:rsidR="007926DE" w:rsidRDefault="007926DE">
    <w:pPr>
      <w:pStyle w:val="Cabealh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0532"/>
      <w:gridCol w:w="3864"/>
    </w:tblGrid>
    <w:tr w:rsidR="007926DE" w:rsidTr="00F94311">
      <w:tc>
        <w:tcPr>
          <w:tcW w:w="3658" w:type="pct"/>
        </w:tcPr>
        <w:p w:rsidR="007926DE" w:rsidRPr="00EC6F75" w:rsidRDefault="007926DE">
          <w:fldSimple w:instr=" SUBJECT  \* MERGEFORMAT ">
            <w:r>
              <w:t>Projeto Custo de Pessoal - Interface SIA-ADP</w:t>
            </w:r>
          </w:fldSimple>
        </w:p>
      </w:tc>
      <w:tc>
        <w:tcPr>
          <w:tcW w:w="1342" w:type="pct"/>
        </w:tcPr>
        <w:p w:rsidR="007926DE" w:rsidRDefault="007926DE">
          <w:pPr>
            <w:tabs>
              <w:tab w:val="left" w:pos="1135"/>
            </w:tabs>
            <w:spacing w:before="40"/>
            <w:ind w:right="68"/>
            <w:jc w:val="right"/>
          </w:pPr>
          <w:fldSimple w:instr=" styleref &quot;Version&quot; \* mergeformat ">
            <w:r w:rsidR="00572E84">
              <w:rPr>
                <w:noProof/>
              </w:rPr>
              <w:t>Versão 1.0</w:t>
            </w:r>
          </w:fldSimple>
        </w:p>
      </w:tc>
    </w:tr>
    <w:tr w:rsidR="007926DE" w:rsidTr="00F94311">
      <w:tc>
        <w:tcPr>
          <w:tcW w:w="3658" w:type="pct"/>
        </w:tcPr>
        <w:p w:rsidR="007926DE" w:rsidRPr="00971EF0" w:rsidRDefault="007926DE">
          <w:fldSimple w:instr=" TITLE  \* MERGEFORMAT ">
            <w:r>
              <w:t>Especificação Técnica de ETL</w:t>
            </w:r>
          </w:fldSimple>
        </w:p>
      </w:tc>
      <w:tc>
        <w:tcPr>
          <w:tcW w:w="1342" w:type="pct"/>
        </w:tcPr>
        <w:p w:rsidR="007926DE" w:rsidRDefault="007926DE">
          <w:pPr>
            <w:jc w:val="right"/>
          </w:pPr>
          <w:fldSimple w:instr=" Styleref &quot;DocDate&quot; \* mergeformat ">
            <w:r w:rsidR="00572E84">
              <w:rPr>
                <w:noProof/>
              </w:rPr>
              <w:t>30/11/2012</w:t>
            </w:r>
          </w:fldSimple>
        </w:p>
      </w:tc>
    </w:tr>
  </w:tbl>
  <w:p w:rsidR="007926DE" w:rsidRDefault="007926DE">
    <w:pPr>
      <w:pStyle w:val="Cabealh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632" w:type="pct"/>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970"/>
      <w:gridCol w:w="2179"/>
    </w:tblGrid>
    <w:tr w:rsidR="007926DE" w:rsidTr="00B91BF6">
      <w:tc>
        <w:tcPr>
          <w:tcW w:w="3809" w:type="pct"/>
        </w:tcPr>
        <w:p w:rsidR="007926DE" w:rsidRPr="00EC6F75" w:rsidRDefault="007926DE">
          <w:fldSimple w:instr=" SUBJECT  \* MERGEFORMAT ">
            <w:r>
              <w:t>Projeto Custo de Pessoal - Interface SIA-ADP</w:t>
            </w:r>
          </w:fldSimple>
        </w:p>
      </w:tc>
      <w:tc>
        <w:tcPr>
          <w:tcW w:w="1191" w:type="pct"/>
        </w:tcPr>
        <w:p w:rsidR="007926DE" w:rsidRDefault="007926DE">
          <w:pPr>
            <w:tabs>
              <w:tab w:val="left" w:pos="1135"/>
            </w:tabs>
            <w:spacing w:before="40"/>
            <w:ind w:right="68"/>
            <w:jc w:val="right"/>
          </w:pPr>
          <w:fldSimple w:instr=" styleref &quot;Version&quot; \* mergeformat ">
            <w:r w:rsidR="00572E84">
              <w:rPr>
                <w:noProof/>
              </w:rPr>
              <w:t>Versão 1.0</w:t>
            </w:r>
          </w:fldSimple>
        </w:p>
      </w:tc>
    </w:tr>
    <w:tr w:rsidR="007926DE" w:rsidTr="00B91BF6">
      <w:tc>
        <w:tcPr>
          <w:tcW w:w="3809" w:type="pct"/>
        </w:tcPr>
        <w:p w:rsidR="007926DE" w:rsidRPr="00971EF0" w:rsidRDefault="007926DE">
          <w:fldSimple w:instr=" TITLE  \* MERGEFORMAT ">
            <w:r>
              <w:t>Especificação Técnica de ETL</w:t>
            </w:r>
          </w:fldSimple>
        </w:p>
      </w:tc>
      <w:tc>
        <w:tcPr>
          <w:tcW w:w="1191" w:type="pct"/>
        </w:tcPr>
        <w:p w:rsidR="007926DE" w:rsidRDefault="007926DE">
          <w:pPr>
            <w:jc w:val="right"/>
          </w:pPr>
          <w:fldSimple w:instr=" Styleref &quot;DocDate&quot; \* mergeformat ">
            <w:r w:rsidR="00572E84">
              <w:rPr>
                <w:noProof/>
              </w:rPr>
              <w:t>30/11/2012</w:t>
            </w:r>
          </w:fldSimple>
        </w:p>
      </w:tc>
    </w:tr>
  </w:tbl>
  <w:p w:rsidR="007926DE" w:rsidRDefault="007926DE">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2F02D0E0"/>
    <w:lvl w:ilvl="0">
      <w:start w:val="1"/>
      <w:numFmt w:val="bullet"/>
      <w:pStyle w:val="Commarcadores2"/>
      <w:lvlText w:val=""/>
      <w:lvlJc w:val="left"/>
      <w:pPr>
        <w:tabs>
          <w:tab w:val="num" w:pos="643"/>
        </w:tabs>
        <w:ind w:left="643" w:hanging="360"/>
      </w:pPr>
      <w:rPr>
        <w:rFonts w:ascii="Symbol" w:hAnsi="Symbol" w:hint="default"/>
      </w:rPr>
    </w:lvl>
  </w:abstractNum>
  <w:abstractNum w:abstractNumId="1">
    <w:nsid w:val="FFFFFF89"/>
    <w:multiLevelType w:val="singleLevel"/>
    <w:tmpl w:val="45E270C8"/>
    <w:lvl w:ilvl="0">
      <w:start w:val="1"/>
      <w:numFmt w:val="bullet"/>
      <w:pStyle w:val="Commarcadores"/>
      <w:lvlText w:val=""/>
      <w:lvlJc w:val="left"/>
      <w:pPr>
        <w:tabs>
          <w:tab w:val="num" w:pos="360"/>
        </w:tabs>
        <w:ind w:left="360" w:hanging="360"/>
      </w:pPr>
      <w:rPr>
        <w:rFonts w:ascii="Symbol" w:hAnsi="Symbol" w:hint="default"/>
      </w:rPr>
    </w:lvl>
  </w:abstractNum>
  <w:abstractNum w:abstractNumId="2">
    <w:nsid w:val="FFFFFFFB"/>
    <w:multiLevelType w:val="multilevel"/>
    <w:tmpl w:val="242AA41E"/>
    <w:lvl w:ilvl="0">
      <w:start w:val="1"/>
      <w:numFmt w:val="decimal"/>
      <w:lvlText w:val="%1."/>
      <w:lvlJc w:val="left"/>
      <w:pPr>
        <w:tabs>
          <w:tab w:val="num" w:pos="720"/>
        </w:tabs>
        <w:ind w:left="720" w:hanging="72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pStyle w:val="Ttulo5"/>
      <w:lvlText w:val="%1.%2.%3.%4.%5"/>
      <w:lvlJc w:val="left"/>
      <w:pPr>
        <w:tabs>
          <w:tab w:val="num" w:pos="0"/>
        </w:tabs>
        <w:ind w:left="0" w:firstLine="0"/>
      </w:pPr>
    </w:lvl>
    <w:lvl w:ilvl="5">
      <w:start w:val="1"/>
      <w:numFmt w:val="decimal"/>
      <w:pStyle w:val="Ttulo6"/>
      <w:lvlText w:val="%1.%2.%3.%4.%5.%6"/>
      <w:lvlJc w:val="left"/>
      <w:pPr>
        <w:tabs>
          <w:tab w:val="num" w:pos="0"/>
        </w:tabs>
        <w:ind w:left="0" w:firstLine="0"/>
      </w:pPr>
    </w:lvl>
    <w:lvl w:ilvl="6">
      <w:start w:val="1"/>
      <w:numFmt w:val="decimal"/>
      <w:pStyle w:val="Ttulo7"/>
      <w:lvlText w:val="%1.%2.%3.%4.%5.%6.%7"/>
      <w:lvlJc w:val="left"/>
      <w:pPr>
        <w:tabs>
          <w:tab w:val="num" w:pos="0"/>
        </w:tabs>
        <w:ind w:left="0" w:firstLine="0"/>
      </w:pPr>
    </w:lvl>
    <w:lvl w:ilvl="7">
      <w:start w:val="1"/>
      <w:numFmt w:val="decimal"/>
      <w:pStyle w:val="Ttulo8"/>
      <w:lvlText w:val="%1.%2.%3.%4.%5.%6.%7.%8"/>
      <w:lvlJc w:val="left"/>
      <w:pPr>
        <w:tabs>
          <w:tab w:val="num" w:pos="0"/>
        </w:tabs>
        <w:ind w:left="0" w:firstLine="0"/>
      </w:pPr>
    </w:lvl>
    <w:lvl w:ilvl="8">
      <w:start w:val="1"/>
      <w:numFmt w:val="decimal"/>
      <w:pStyle w:val="Ttulo9"/>
      <w:lvlText w:val="%1.%2.%3.%4.%5.%6.%7.%8.%9"/>
      <w:lvlJc w:val="left"/>
      <w:pPr>
        <w:tabs>
          <w:tab w:val="num" w:pos="0"/>
        </w:tabs>
        <w:ind w:left="0" w:firstLine="0"/>
      </w:pPr>
    </w:lvl>
  </w:abstractNum>
  <w:abstractNum w:abstractNumId="3">
    <w:nsid w:val="115402DC"/>
    <w:multiLevelType w:val="hybridMultilevel"/>
    <w:tmpl w:val="B7D87694"/>
    <w:lvl w:ilvl="0" w:tplc="04160001">
      <w:start w:val="1"/>
      <w:numFmt w:val="bullet"/>
      <w:lvlText w:val=""/>
      <w:lvlJc w:val="left"/>
      <w:pPr>
        <w:ind w:left="945" w:hanging="360"/>
      </w:pPr>
      <w:rPr>
        <w:rFonts w:ascii="Symbol" w:hAnsi="Symbol" w:hint="default"/>
      </w:rPr>
    </w:lvl>
    <w:lvl w:ilvl="1" w:tplc="04160003">
      <w:start w:val="1"/>
      <w:numFmt w:val="decimal"/>
      <w:lvlText w:val="%2."/>
      <w:lvlJc w:val="left"/>
      <w:pPr>
        <w:tabs>
          <w:tab w:val="num" w:pos="1440"/>
        </w:tabs>
        <w:ind w:left="1440" w:hanging="360"/>
      </w:pPr>
    </w:lvl>
    <w:lvl w:ilvl="2" w:tplc="04160005">
      <w:start w:val="1"/>
      <w:numFmt w:val="decimal"/>
      <w:lvlText w:val="%3."/>
      <w:lvlJc w:val="left"/>
      <w:pPr>
        <w:tabs>
          <w:tab w:val="num" w:pos="2160"/>
        </w:tabs>
        <w:ind w:left="2160" w:hanging="360"/>
      </w:pPr>
    </w:lvl>
    <w:lvl w:ilvl="3" w:tplc="04160001">
      <w:start w:val="1"/>
      <w:numFmt w:val="decimal"/>
      <w:lvlText w:val="%4."/>
      <w:lvlJc w:val="left"/>
      <w:pPr>
        <w:tabs>
          <w:tab w:val="num" w:pos="2880"/>
        </w:tabs>
        <w:ind w:left="2880" w:hanging="360"/>
      </w:pPr>
    </w:lvl>
    <w:lvl w:ilvl="4" w:tplc="04160003">
      <w:start w:val="1"/>
      <w:numFmt w:val="decimal"/>
      <w:lvlText w:val="%5."/>
      <w:lvlJc w:val="left"/>
      <w:pPr>
        <w:tabs>
          <w:tab w:val="num" w:pos="3600"/>
        </w:tabs>
        <w:ind w:left="3600" w:hanging="360"/>
      </w:pPr>
    </w:lvl>
    <w:lvl w:ilvl="5" w:tplc="04160005">
      <w:start w:val="1"/>
      <w:numFmt w:val="decimal"/>
      <w:lvlText w:val="%6."/>
      <w:lvlJc w:val="left"/>
      <w:pPr>
        <w:tabs>
          <w:tab w:val="num" w:pos="4320"/>
        </w:tabs>
        <w:ind w:left="4320" w:hanging="360"/>
      </w:pPr>
    </w:lvl>
    <w:lvl w:ilvl="6" w:tplc="04160001">
      <w:start w:val="1"/>
      <w:numFmt w:val="decimal"/>
      <w:lvlText w:val="%7."/>
      <w:lvlJc w:val="left"/>
      <w:pPr>
        <w:tabs>
          <w:tab w:val="num" w:pos="5040"/>
        </w:tabs>
        <w:ind w:left="5040" w:hanging="360"/>
      </w:pPr>
    </w:lvl>
    <w:lvl w:ilvl="7" w:tplc="04160003">
      <w:start w:val="1"/>
      <w:numFmt w:val="decimal"/>
      <w:lvlText w:val="%8."/>
      <w:lvlJc w:val="left"/>
      <w:pPr>
        <w:tabs>
          <w:tab w:val="num" w:pos="5760"/>
        </w:tabs>
        <w:ind w:left="5760" w:hanging="360"/>
      </w:pPr>
    </w:lvl>
    <w:lvl w:ilvl="8" w:tplc="04160005">
      <w:start w:val="1"/>
      <w:numFmt w:val="decimal"/>
      <w:lvlText w:val="%9."/>
      <w:lvlJc w:val="left"/>
      <w:pPr>
        <w:tabs>
          <w:tab w:val="num" w:pos="6480"/>
        </w:tabs>
        <w:ind w:left="6480" w:hanging="360"/>
      </w:pPr>
    </w:lvl>
  </w:abstractNum>
  <w:abstractNum w:abstractNumId="4">
    <w:nsid w:val="1C0F1282"/>
    <w:multiLevelType w:val="hybridMultilevel"/>
    <w:tmpl w:val="79EA90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C396AF3"/>
    <w:multiLevelType w:val="hybridMultilevel"/>
    <w:tmpl w:val="1CFC3B02"/>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2F8A789F"/>
    <w:multiLevelType w:val="hybridMultilevel"/>
    <w:tmpl w:val="7A62618A"/>
    <w:lvl w:ilvl="0" w:tplc="04160001">
      <w:start w:val="1"/>
      <w:numFmt w:val="bullet"/>
      <w:lvlText w:val=""/>
      <w:lvlJc w:val="left"/>
      <w:pPr>
        <w:ind w:left="900" w:hanging="360"/>
      </w:pPr>
      <w:rPr>
        <w:rFonts w:ascii="Symbol" w:hAnsi="Symbol" w:hint="default"/>
      </w:rPr>
    </w:lvl>
    <w:lvl w:ilvl="1" w:tplc="04160003">
      <w:start w:val="1"/>
      <w:numFmt w:val="bullet"/>
      <w:lvlText w:val="o"/>
      <w:lvlJc w:val="left"/>
      <w:pPr>
        <w:ind w:left="1620" w:hanging="360"/>
      </w:pPr>
      <w:rPr>
        <w:rFonts w:ascii="Courier New" w:hAnsi="Courier New" w:cs="Courier New" w:hint="default"/>
      </w:rPr>
    </w:lvl>
    <w:lvl w:ilvl="2" w:tplc="04160005">
      <w:start w:val="1"/>
      <w:numFmt w:val="decimal"/>
      <w:lvlText w:val="%3."/>
      <w:lvlJc w:val="left"/>
      <w:pPr>
        <w:tabs>
          <w:tab w:val="num" w:pos="2160"/>
        </w:tabs>
        <w:ind w:left="2160" w:hanging="360"/>
      </w:pPr>
    </w:lvl>
    <w:lvl w:ilvl="3" w:tplc="04160001">
      <w:start w:val="1"/>
      <w:numFmt w:val="decimal"/>
      <w:lvlText w:val="%4."/>
      <w:lvlJc w:val="left"/>
      <w:pPr>
        <w:tabs>
          <w:tab w:val="num" w:pos="2880"/>
        </w:tabs>
        <w:ind w:left="2880" w:hanging="360"/>
      </w:pPr>
    </w:lvl>
    <w:lvl w:ilvl="4" w:tplc="04160003">
      <w:start w:val="1"/>
      <w:numFmt w:val="decimal"/>
      <w:lvlText w:val="%5."/>
      <w:lvlJc w:val="left"/>
      <w:pPr>
        <w:tabs>
          <w:tab w:val="num" w:pos="3600"/>
        </w:tabs>
        <w:ind w:left="3600" w:hanging="360"/>
      </w:pPr>
    </w:lvl>
    <w:lvl w:ilvl="5" w:tplc="04160005">
      <w:start w:val="1"/>
      <w:numFmt w:val="decimal"/>
      <w:lvlText w:val="%6."/>
      <w:lvlJc w:val="left"/>
      <w:pPr>
        <w:tabs>
          <w:tab w:val="num" w:pos="4320"/>
        </w:tabs>
        <w:ind w:left="4320" w:hanging="360"/>
      </w:pPr>
    </w:lvl>
    <w:lvl w:ilvl="6" w:tplc="04160001">
      <w:start w:val="1"/>
      <w:numFmt w:val="decimal"/>
      <w:lvlText w:val="%7."/>
      <w:lvlJc w:val="left"/>
      <w:pPr>
        <w:tabs>
          <w:tab w:val="num" w:pos="5040"/>
        </w:tabs>
        <w:ind w:left="5040" w:hanging="360"/>
      </w:pPr>
    </w:lvl>
    <w:lvl w:ilvl="7" w:tplc="04160003">
      <w:start w:val="1"/>
      <w:numFmt w:val="decimal"/>
      <w:lvlText w:val="%8."/>
      <w:lvlJc w:val="left"/>
      <w:pPr>
        <w:tabs>
          <w:tab w:val="num" w:pos="5760"/>
        </w:tabs>
        <w:ind w:left="5760" w:hanging="360"/>
      </w:pPr>
    </w:lvl>
    <w:lvl w:ilvl="8" w:tplc="04160005">
      <w:start w:val="1"/>
      <w:numFmt w:val="decimal"/>
      <w:lvlText w:val="%9."/>
      <w:lvlJc w:val="left"/>
      <w:pPr>
        <w:tabs>
          <w:tab w:val="num" w:pos="6480"/>
        </w:tabs>
        <w:ind w:left="6480" w:hanging="360"/>
      </w:pPr>
    </w:lvl>
  </w:abstractNum>
  <w:abstractNum w:abstractNumId="7">
    <w:nsid w:val="33156BDD"/>
    <w:multiLevelType w:val="hybridMultilevel"/>
    <w:tmpl w:val="AFB2C162"/>
    <w:lvl w:ilvl="0" w:tplc="827EADF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344043D0"/>
    <w:multiLevelType w:val="singleLevel"/>
    <w:tmpl w:val="43384D70"/>
    <w:lvl w:ilvl="0">
      <w:start w:val="1"/>
      <w:numFmt w:val="bullet"/>
      <w:pStyle w:val="BulletText1"/>
      <w:lvlText w:val=""/>
      <w:lvlJc w:val="left"/>
      <w:pPr>
        <w:tabs>
          <w:tab w:val="num" w:pos="360"/>
        </w:tabs>
        <w:ind w:left="360" w:hanging="360"/>
      </w:pPr>
      <w:rPr>
        <w:rFonts w:ascii="Symbol" w:hAnsi="Symbol" w:hint="default"/>
      </w:rPr>
    </w:lvl>
  </w:abstractNum>
  <w:abstractNum w:abstractNumId="9">
    <w:nsid w:val="3CF66F31"/>
    <w:multiLevelType w:val="hybridMultilevel"/>
    <w:tmpl w:val="FA564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58172F48"/>
    <w:multiLevelType w:val="hybridMultilevel"/>
    <w:tmpl w:val="441067C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nsid w:val="60FD05A9"/>
    <w:multiLevelType w:val="singleLevel"/>
    <w:tmpl w:val="C194EE08"/>
    <w:lvl w:ilvl="0">
      <w:start w:val="1"/>
      <w:numFmt w:val="bullet"/>
      <w:pStyle w:val="SWOTCell"/>
      <w:lvlText w:val=""/>
      <w:lvlJc w:val="left"/>
      <w:pPr>
        <w:tabs>
          <w:tab w:val="num" w:pos="360"/>
        </w:tabs>
        <w:ind w:left="360" w:hanging="360"/>
      </w:pPr>
      <w:rPr>
        <w:rFonts w:ascii="Wingdings" w:hAnsi="Wingdings" w:hint="default"/>
      </w:rPr>
    </w:lvl>
  </w:abstractNum>
  <w:abstractNum w:abstractNumId="12">
    <w:nsid w:val="632D0349"/>
    <w:multiLevelType w:val="singleLevel"/>
    <w:tmpl w:val="29C4BF40"/>
    <w:lvl w:ilvl="0">
      <w:start w:val="1"/>
      <w:numFmt w:val="decimal"/>
      <w:pStyle w:val="FRNumberedItem"/>
      <w:lvlText w:val="FR%1."/>
      <w:lvlJc w:val="left"/>
      <w:pPr>
        <w:tabs>
          <w:tab w:val="num" w:pos="720"/>
        </w:tabs>
        <w:ind w:left="360" w:hanging="360"/>
      </w:pPr>
    </w:lvl>
  </w:abstractNum>
  <w:abstractNum w:abstractNumId="13">
    <w:nsid w:val="6733598E"/>
    <w:multiLevelType w:val="hybridMultilevel"/>
    <w:tmpl w:val="EF94947C"/>
    <w:lvl w:ilvl="0" w:tplc="48BE165A">
      <w:numFmt w:val="bullet"/>
      <w:lvlText w:val=""/>
      <w:lvlJc w:val="left"/>
      <w:pPr>
        <w:ind w:left="720" w:hanging="360"/>
      </w:pPr>
      <w:rPr>
        <w:rFonts w:ascii="Symbol" w:eastAsia="Times New Roman" w:hAnsi="Symbo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6AB208F5"/>
    <w:multiLevelType w:val="multilevel"/>
    <w:tmpl w:val="72AC8E10"/>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pStyle w:val="MMTopic6"/>
      <w:suff w:val="space"/>
      <w:lvlText w:val="%1.%2.%3.%4.%5.%6"/>
      <w:lvlJc w:val="left"/>
      <w:pPr>
        <w:ind w:left="0" w:firstLine="0"/>
      </w:pPr>
    </w:lvl>
    <w:lvl w:ilvl="6">
      <w:start w:val="1"/>
      <w:numFmt w:val="decimal"/>
      <w:pStyle w:val="MMTopic7"/>
      <w:suff w:val="space"/>
      <w:lvlText w:val="%1.%2.%3.%4.%5.%6.%7"/>
      <w:lvlJc w:val="left"/>
      <w:pPr>
        <w:ind w:left="0" w:firstLine="0"/>
      </w:pPr>
    </w:lvl>
    <w:lvl w:ilvl="7">
      <w:start w:val="1"/>
      <w:numFmt w:val="decimal"/>
      <w:pStyle w:val="MMTopic8"/>
      <w:suff w:val="space"/>
      <w:lvlText w:val="%1.%2.%3.%4.%5.%6.%7.%8"/>
      <w:lvlJc w:val="left"/>
      <w:pPr>
        <w:ind w:left="0" w:firstLine="0"/>
      </w:pPr>
    </w:lvl>
    <w:lvl w:ilvl="8">
      <w:start w:val="1"/>
      <w:numFmt w:val="decimal"/>
      <w:pStyle w:val="MMTopic9"/>
      <w:suff w:val="space"/>
      <w:lvlText w:val="%1.%2.%3.%4.%5.%6.%7.%8.%9"/>
      <w:lvlJc w:val="left"/>
      <w:pPr>
        <w:ind w:left="0" w:firstLine="0"/>
      </w:pPr>
    </w:lvl>
  </w:abstractNum>
  <w:abstractNum w:abstractNumId="15">
    <w:nsid w:val="6BC81C50"/>
    <w:multiLevelType w:val="hybridMultilevel"/>
    <w:tmpl w:val="B6CE6B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6C665F2D"/>
    <w:multiLevelType w:val="singleLevel"/>
    <w:tmpl w:val="9D80A70A"/>
    <w:lvl w:ilvl="0">
      <w:start w:val="1"/>
      <w:numFmt w:val="decimal"/>
      <w:pStyle w:val="NFNumberedItem"/>
      <w:lvlText w:val="NF%1."/>
      <w:lvlJc w:val="left"/>
      <w:pPr>
        <w:tabs>
          <w:tab w:val="num" w:pos="720"/>
        </w:tabs>
        <w:ind w:left="360" w:hanging="360"/>
      </w:pPr>
    </w:lvl>
  </w:abstractNum>
  <w:abstractNum w:abstractNumId="17">
    <w:nsid w:val="7F483844"/>
    <w:multiLevelType w:val="singleLevel"/>
    <w:tmpl w:val="0F28E018"/>
    <w:lvl w:ilvl="0">
      <w:start w:val="1"/>
      <w:numFmt w:val="decimal"/>
      <w:pStyle w:val="PDNumberedItem"/>
      <w:lvlText w:val="PD%1."/>
      <w:lvlJc w:val="left"/>
      <w:pPr>
        <w:tabs>
          <w:tab w:val="num" w:pos="720"/>
        </w:tabs>
        <w:ind w:left="360" w:hanging="360"/>
      </w:pPr>
    </w:lvl>
  </w:abstractNum>
  <w:num w:numId="1">
    <w:abstractNumId w:val="2"/>
  </w:num>
  <w:num w:numId="2">
    <w:abstractNumId w:val="1"/>
  </w:num>
  <w:num w:numId="3">
    <w:abstractNumId w:val="8"/>
  </w:num>
  <w:num w:numId="4">
    <w:abstractNumId w:val="0"/>
  </w:num>
  <w:num w:numId="5">
    <w:abstractNumId w:val="11"/>
  </w:num>
  <w:num w:numId="6">
    <w:abstractNumId w:val="12"/>
  </w:num>
  <w:num w:numId="7">
    <w:abstractNumId w:val="17"/>
  </w:num>
  <w:num w:numId="8">
    <w:abstractNumId w:val="16"/>
  </w:num>
  <w:num w:numId="9">
    <w:abstractNumId w:val="14"/>
  </w:num>
  <w:num w:numId="10">
    <w:abstractNumId w:val="9"/>
  </w:num>
  <w:num w:numId="11">
    <w:abstractNumId w:val="13"/>
  </w:num>
  <w:num w:numId="12">
    <w:abstractNumId w:val="15"/>
  </w:num>
  <w:num w:numId="13">
    <w:abstractNumId w:val="4"/>
  </w:num>
  <w:num w:numId="14">
    <w:abstractNumId w:val="10"/>
  </w:num>
  <w:num w:numId="15">
    <w:abstractNumId w:val="5"/>
  </w:num>
  <w:num w:numId="16">
    <w:abstractNumId w:val="7"/>
  </w:num>
  <w:num w:numId="17">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8" w:dllVersion="513" w:checkStyle="1"/>
  <w:activeWritingStyle w:appName="MSWord" w:lang="en-GB" w:vendorID="8" w:dllVersion="513" w:checkStyle="1"/>
  <w:activeWritingStyle w:appName="MSWord" w:lang="pt-BR" w:vendorID="1" w:dllVersion="513" w:checkStyle="1"/>
  <w:proofState w:spelling="clean"/>
  <w:defaultTabStop w:val="720"/>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652C1D"/>
    <w:rsid w:val="00003C0D"/>
    <w:rsid w:val="000054B0"/>
    <w:rsid w:val="00014495"/>
    <w:rsid w:val="0001572F"/>
    <w:rsid w:val="000167F2"/>
    <w:rsid w:val="00021F77"/>
    <w:rsid w:val="00022DA5"/>
    <w:rsid w:val="0002391A"/>
    <w:rsid w:val="0003025F"/>
    <w:rsid w:val="00031235"/>
    <w:rsid w:val="00033DBA"/>
    <w:rsid w:val="000343D3"/>
    <w:rsid w:val="00037787"/>
    <w:rsid w:val="00040C97"/>
    <w:rsid w:val="000541A2"/>
    <w:rsid w:val="00056053"/>
    <w:rsid w:val="00071801"/>
    <w:rsid w:val="0007213F"/>
    <w:rsid w:val="000836C6"/>
    <w:rsid w:val="0008598C"/>
    <w:rsid w:val="00086A6E"/>
    <w:rsid w:val="00086BF7"/>
    <w:rsid w:val="0009556E"/>
    <w:rsid w:val="000A1D6F"/>
    <w:rsid w:val="000B0E1C"/>
    <w:rsid w:val="000B1030"/>
    <w:rsid w:val="000B1B77"/>
    <w:rsid w:val="000B1C93"/>
    <w:rsid w:val="000D0702"/>
    <w:rsid w:val="000E512A"/>
    <w:rsid w:val="000E5EBC"/>
    <w:rsid w:val="000E61F7"/>
    <w:rsid w:val="001106CD"/>
    <w:rsid w:val="00114F79"/>
    <w:rsid w:val="001179AD"/>
    <w:rsid w:val="001217C3"/>
    <w:rsid w:val="00133262"/>
    <w:rsid w:val="00133B4C"/>
    <w:rsid w:val="00134261"/>
    <w:rsid w:val="00137C81"/>
    <w:rsid w:val="0014523F"/>
    <w:rsid w:val="0014762C"/>
    <w:rsid w:val="001608E8"/>
    <w:rsid w:val="00160FD4"/>
    <w:rsid w:val="00161F2E"/>
    <w:rsid w:val="001633A0"/>
    <w:rsid w:val="00166FA1"/>
    <w:rsid w:val="001718BA"/>
    <w:rsid w:val="00172367"/>
    <w:rsid w:val="001764BC"/>
    <w:rsid w:val="00183150"/>
    <w:rsid w:val="001855C5"/>
    <w:rsid w:val="00186B4B"/>
    <w:rsid w:val="00187CB9"/>
    <w:rsid w:val="00194A0D"/>
    <w:rsid w:val="001A02A2"/>
    <w:rsid w:val="001A049D"/>
    <w:rsid w:val="001A54AA"/>
    <w:rsid w:val="001A7BB2"/>
    <w:rsid w:val="001B77F6"/>
    <w:rsid w:val="001B7AE1"/>
    <w:rsid w:val="001C2251"/>
    <w:rsid w:val="001C3F65"/>
    <w:rsid w:val="001D1190"/>
    <w:rsid w:val="001D77F0"/>
    <w:rsid w:val="001E1A95"/>
    <w:rsid w:val="001E3804"/>
    <w:rsid w:val="00205074"/>
    <w:rsid w:val="00206751"/>
    <w:rsid w:val="0020719D"/>
    <w:rsid w:val="0021044F"/>
    <w:rsid w:val="002173FC"/>
    <w:rsid w:val="00217EE8"/>
    <w:rsid w:val="0022684A"/>
    <w:rsid w:val="002354F8"/>
    <w:rsid w:val="00235DA6"/>
    <w:rsid w:val="00241C1A"/>
    <w:rsid w:val="00253005"/>
    <w:rsid w:val="002561C3"/>
    <w:rsid w:val="00261B4B"/>
    <w:rsid w:val="00270F90"/>
    <w:rsid w:val="00276445"/>
    <w:rsid w:val="0027720B"/>
    <w:rsid w:val="002807E3"/>
    <w:rsid w:val="00290F16"/>
    <w:rsid w:val="00293FE9"/>
    <w:rsid w:val="0029606B"/>
    <w:rsid w:val="002A50B9"/>
    <w:rsid w:val="002C0F4E"/>
    <w:rsid w:val="002C5E5D"/>
    <w:rsid w:val="002D1FEA"/>
    <w:rsid w:val="002D5133"/>
    <w:rsid w:val="002E15E3"/>
    <w:rsid w:val="002F0261"/>
    <w:rsid w:val="002F5707"/>
    <w:rsid w:val="003024F3"/>
    <w:rsid w:val="003050DB"/>
    <w:rsid w:val="003069CE"/>
    <w:rsid w:val="00311B23"/>
    <w:rsid w:val="00313F6B"/>
    <w:rsid w:val="00324F08"/>
    <w:rsid w:val="00325F64"/>
    <w:rsid w:val="003264E4"/>
    <w:rsid w:val="00337668"/>
    <w:rsid w:val="003431B9"/>
    <w:rsid w:val="00355ED0"/>
    <w:rsid w:val="0036100E"/>
    <w:rsid w:val="00362802"/>
    <w:rsid w:val="003645FA"/>
    <w:rsid w:val="00365C24"/>
    <w:rsid w:val="0036744D"/>
    <w:rsid w:val="00367A3F"/>
    <w:rsid w:val="00367EED"/>
    <w:rsid w:val="00374313"/>
    <w:rsid w:val="00382DF8"/>
    <w:rsid w:val="00386C54"/>
    <w:rsid w:val="003948CF"/>
    <w:rsid w:val="003A1335"/>
    <w:rsid w:val="003A44C1"/>
    <w:rsid w:val="003B152F"/>
    <w:rsid w:val="003B4640"/>
    <w:rsid w:val="003B50E5"/>
    <w:rsid w:val="003C5D11"/>
    <w:rsid w:val="003D3B73"/>
    <w:rsid w:val="003D4725"/>
    <w:rsid w:val="003D4A5A"/>
    <w:rsid w:val="003D5257"/>
    <w:rsid w:val="003D589B"/>
    <w:rsid w:val="003F0BC7"/>
    <w:rsid w:val="003F1EDA"/>
    <w:rsid w:val="003F5572"/>
    <w:rsid w:val="003F639E"/>
    <w:rsid w:val="00404C78"/>
    <w:rsid w:val="004075E2"/>
    <w:rsid w:val="00407E6E"/>
    <w:rsid w:val="004121E9"/>
    <w:rsid w:val="004139A4"/>
    <w:rsid w:val="00414B85"/>
    <w:rsid w:val="00414E17"/>
    <w:rsid w:val="0042732B"/>
    <w:rsid w:val="004323B2"/>
    <w:rsid w:val="00441CB5"/>
    <w:rsid w:val="00444061"/>
    <w:rsid w:val="004470EE"/>
    <w:rsid w:val="00451AA2"/>
    <w:rsid w:val="00455167"/>
    <w:rsid w:val="00455298"/>
    <w:rsid w:val="00457476"/>
    <w:rsid w:val="0046327B"/>
    <w:rsid w:val="00464C19"/>
    <w:rsid w:val="00467B1D"/>
    <w:rsid w:val="00473824"/>
    <w:rsid w:val="00476753"/>
    <w:rsid w:val="00476F4B"/>
    <w:rsid w:val="00477937"/>
    <w:rsid w:val="00480239"/>
    <w:rsid w:val="00481AFE"/>
    <w:rsid w:val="00484F97"/>
    <w:rsid w:val="00495B2E"/>
    <w:rsid w:val="00496A91"/>
    <w:rsid w:val="00497B46"/>
    <w:rsid w:val="004B1626"/>
    <w:rsid w:val="004B1E12"/>
    <w:rsid w:val="004B567B"/>
    <w:rsid w:val="004D560D"/>
    <w:rsid w:val="004E11A3"/>
    <w:rsid w:val="004E54B3"/>
    <w:rsid w:val="004F4364"/>
    <w:rsid w:val="004F5E08"/>
    <w:rsid w:val="004F7FA5"/>
    <w:rsid w:val="00533224"/>
    <w:rsid w:val="0054279A"/>
    <w:rsid w:val="00546E9C"/>
    <w:rsid w:val="005470D9"/>
    <w:rsid w:val="005507AA"/>
    <w:rsid w:val="005546BE"/>
    <w:rsid w:val="00555FE5"/>
    <w:rsid w:val="00556E0D"/>
    <w:rsid w:val="00556E51"/>
    <w:rsid w:val="00572E84"/>
    <w:rsid w:val="00587A3B"/>
    <w:rsid w:val="00590FE8"/>
    <w:rsid w:val="00591F5C"/>
    <w:rsid w:val="00593B6C"/>
    <w:rsid w:val="00596CB7"/>
    <w:rsid w:val="005A1CB2"/>
    <w:rsid w:val="005B1B07"/>
    <w:rsid w:val="005B6179"/>
    <w:rsid w:val="005E0E6C"/>
    <w:rsid w:val="005E3305"/>
    <w:rsid w:val="005F501C"/>
    <w:rsid w:val="006051C5"/>
    <w:rsid w:val="006071F3"/>
    <w:rsid w:val="006074F9"/>
    <w:rsid w:val="00610E57"/>
    <w:rsid w:val="00612AD4"/>
    <w:rsid w:val="006133DD"/>
    <w:rsid w:val="006226B9"/>
    <w:rsid w:val="006256AE"/>
    <w:rsid w:val="00630B55"/>
    <w:rsid w:val="00632A54"/>
    <w:rsid w:val="00632F2F"/>
    <w:rsid w:val="0063658C"/>
    <w:rsid w:val="00637DE3"/>
    <w:rsid w:val="00641A96"/>
    <w:rsid w:val="00642184"/>
    <w:rsid w:val="00643DC6"/>
    <w:rsid w:val="00647F11"/>
    <w:rsid w:val="00651A04"/>
    <w:rsid w:val="00652C1D"/>
    <w:rsid w:val="00656BF3"/>
    <w:rsid w:val="00660906"/>
    <w:rsid w:val="00665168"/>
    <w:rsid w:val="00667792"/>
    <w:rsid w:val="00677642"/>
    <w:rsid w:val="00681138"/>
    <w:rsid w:val="00681F09"/>
    <w:rsid w:val="00684066"/>
    <w:rsid w:val="006845AC"/>
    <w:rsid w:val="0068692C"/>
    <w:rsid w:val="006A6DAB"/>
    <w:rsid w:val="006A796D"/>
    <w:rsid w:val="006B19D2"/>
    <w:rsid w:val="006C70ED"/>
    <w:rsid w:val="006D49A8"/>
    <w:rsid w:val="006D4BA7"/>
    <w:rsid w:val="006E1675"/>
    <w:rsid w:val="006E375B"/>
    <w:rsid w:val="006E5DCE"/>
    <w:rsid w:val="006E6CD0"/>
    <w:rsid w:val="006E6D68"/>
    <w:rsid w:val="006F2F60"/>
    <w:rsid w:val="006F3F18"/>
    <w:rsid w:val="006F4630"/>
    <w:rsid w:val="006F59F2"/>
    <w:rsid w:val="006F777B"/>
    <w:rsid w:val="007043CA"/>
    <w:rsid w:val="007143AB"/>
    <w:rsid w:val="007230AC"/>
    <w:rsid w:val="00730FE0"/>
    <w:rsid w:val="0073338A"/>
    <w:rsid w:val="007418B8"/>
    <w:rsid w:val="00742356"/>
    <w:rsid w:val="0074567D"/>
    <w:rsid w:val="00751272"/>
    <w:rsid w:val="00754CDC"/>
    <w:rsid w:val="00757FD4"/>
    <w:rsid w:val="00762EA9"/>
    <w:rsid w:val="00775281"/>
    <w:rsid w:val="00780F36"/>
    <w:rsid w:val="007857F1"/>
    <w:rsid w:val="007926DE"/>
    <w:rsid w:val="007A3DBA"/>
    <w:rsid w:val="007A63AE"/>
    <w:rsid w:val="007A68B1"/>
    <w:rsid w:val="007B5157"/>
    <w:rsid w:val="007B62D3"/>
    <w:rsid w:val="007D2DC0"/>
    <w:rsid w:val="007E0C5C"/>
    <w:rsid w:val="007E41DF"/>
    <w:rsid w:val="00804643"/>
    <w:rsid w:val="00804F02"/>
    <w:rsid w:val="008069FD"/>
    <w:rsid w:val="008156E0"/>
    <w:rsid w:val="00822517"/>
    <w:rsid w:val="00834634"/>
    <w:rsid w:val="00835B76"/>
    <w:rsid w:val="00836230"/>
    <w:rsid w:val="00836F67"/>
    <w:rsid w:val="0085366E"/>
    <w:rsid w:val="008576F5"/>
    <w:rsid w:val="00872E5B"/>
    <w:rsid w:val="00872FDE"/>
    <w:rsid w:val="00877784"/>
    <w:rsid w:val="00884073"/>
    <w:rsid w:val="008860AB"/>
    <w:rsid w:val="00890E88"/>
    <w:rsid w:val="00891055"/>
    <w:rsid w:val="008973B3"/>
    <w:rsid w:val="008A41CA"/>
    <w:rsid w:val="008A66BE"/>
    <w:rsid w:val="008A6A91"/>
    <w:rsid w:val="008B01B3"/>
    <w:rsid w:val="008C5AD4"/>
    <w:rsid w:val="008E4783"/>
    <w:rsid w:val="008E77A1"/>
    <w:rsid w:val="008F06C4"/>
    <w:rsid w:val="008F1845"/>
    <w:rsid w:val="008F59A8"/>
    <w:rsid w:val="009012DF"/>
    <w:rsid w:val="00904DA6"/>
    <w:rsid w:val="00905F81"/>
    <w:rsid w:val="00906E8A"/>
    <w:rsid w:val="00917EA0"/>
    <w:rsid w:val="0092275E"/>
    <w:rsid w:val="00925C65"/>
    <w:rsid w:val="00927A9A"/>
    <w:rsid w:val="009325C3"/>
    <w:rsid w:val="009348D9"/>
    <w:rsid w:val="00942610"/>
    <w:rsid w:val="00951331"/>
    <w:rsid w:val="00953CFA"/>
    <w:rsid w:val="00956A6A"/>
    <w:rsid w:val="00957148"/>
    <w:rsid w:val="0096112B"/>
    <w:rsid w:val="0096538A"/>
    <w:rsid w:val="009659EA"/>
    <w:rsid w:val="00971EF0"/>
    <w:rsid w:val="009730AA"/>
    <w:rsid w:val="0098124A"/>
    <w:rsid w:val="0098131C"/>
    <w:rsid w:val="009822AB"/>
    <w:rsid w:val="00983149"/>
    <w:rsid w:val="0098458A"/>
    <w:rsid w:val="0098783E"/>
    <w:rsid w:val="00994277"/>
    <w:rsid w:val="00994C09"/>
    <w:rsid w:val="009A0E1F"/>
    <w:rsid w:val="009A2BD7"/>
    <w:rsid w:val="009A6AB4"/>
    <w:rsid w:val="009B256B"/>
    <w:rsid w:val="009B520D"/>
    <w:rsid w:val="009C12C2"/>
    <w:rsid w:val="009C3587"/>
    <w:rsid w:val="009D2020"/>
    <w:rsid w:val="009D2D0F"/>
    <w:rsid w:val="009D33F1"/>
    <w:rsid w:val="009E232A"/>
    <w:rsid w:val="009F03DD"/>
    <w:rsid w:val="009F5614"/>
    <w:rsid w:val="009F7DA7"/>
    <w:rsid w:val="00A01E16"/>
    <w:rsid w:val="00A04AC6"/>
    <w:rsid w:val="00A059C3"/>
    <w:rsid w:val="00A06551"/>
    <w:rsid w:val="00A1507F"/>
    <w:rsid w:val="00A25E4B"/>
    <w:rsid w:val="00A26F9D"/>
    <w:rsid w:val="00A326A9"/>
    <w:rsid w:val="00A40377"/>
    <w:rsid w:val="00A44B38"/>
    <w:rsid w:val="00A47D52"/>
    <w:rsid w:val="00A50668"/>
    <w:rsid w:val="00A556AA"/>
    <w:rsid w:val="00A64694"/>
    <w:rsid w:val="00A653F9"/>
    <w:rsid w:val="00A65D35"/>
    <w:rsid w:val="00A66764"/>
    <w:rsid w:val="00A6692C"/>
    <w:rsid w:val="00A670CA"/>
    <w:rsid w:val="00A72873"/>
    <w:rsid w:val="00A7749E"/>
    <w:rsid w:val="00A84A83"/>
    <w:rsid w:val="00A863DE"/>
    <w:rsid w:val="00A912A5"/>
    <w:rsid w:val="00AA14D9"/>
    <w:rsid w:val="00AA235F"/>
    <w:rsid w:val="00AA795F"/>
    <w:rsid w:val="00AA7F76"/>
    <w:rsid w:val="00AB5A8E"/>
    <w:rsid w:val="00AC044D"/>
    <w:rsid w:val="00AC0675"/>
    <w:rsid w:val="00AC207B"/>
    <w:rsid w:val="00AC3EA5"/>
    <w:rsid w:val="00AC477A"/>
    <w:rsid w:val="00AD46A8"/>
    <w:rsid w:val="00AD7FF6"/>
    <w:rsid w:val="00AE40C5"/>
    <w:rsid w:val="00AE6C90"/>
    <w:rsid w:val="00AF5638"/>
    <w:rsid w:val="00B05B82"/>
    <w:rsid w:val="00B10FEB"/>
    <w:rsid w:val="00B12BC7"/>
    <w:rsid w:val="00B13A00"/>
    <w:rsid w:val="00B1478E"/>
    <w:rsid w:val="00B35222"/>
    <w:rsid w:val="00B36924"/>
    <w:rsid w:val="00B40971"/>
    <w:rsid w:val="00B43B43"/>
    <w:rsid w:val="00B47095"/>
    <w:rsid w:val="00B5099B"/>
    <w:rsid w:val="00B55049"/>
    <w:rsid w:val="00B61922"/>
    <w:rsid w:val="00B62AEE"/>
    <w:rsid w:val="00B62FC3"/>
    <w:rsid w:val="00B636BB"/>
    <w:rsid w:val="00B70FD2"/>
    <w:rsid w:val="00B77992"/>
    <w:rsid w:val="00B8245B"/>
    <w:rsid w:val="00B867CC"/>
    <w:rsid w:val="00B87953"/>
    <w:rsid w:val="00B91BF6"/>
    <w:rsid w:val="00B93123"/>
    <w:rsid w:val="00B95C33"/>
    <w:rsid w:val="00B97838"/>
    <w:rsid w:val="00BA7328"/>
    <w:rsid w:val="00BB39DD"/>
    <w:rsid w:val="00BB51AF"/>
    <w:rsid w:val="00BC352F"/>
    <w:rsid w:val="00BC360D"/>
    <w:rsid w:val="00BC6547"/>
    <w:rsid w:val="00BC680A"/>
    <w:rsid w:val="00BC71C3"/>
    <w:rsid w:val="00BD0EAB"/>
    <w:rsid w:val="00BD20BC"/>
    <w:rsid w:val="00BD62D2"/>
    <w:rsid w:val="00BD661B"/>
    <w:rsid w:val="00BE01E0"/>
    <w:rsid w:val="00BE17A4"/>
    <w:rsid w:val="00BE2C33"/>
    <w:rsid w:val="00BF01CC"/>
    <w:rsid w:val="00BF63C3"/>
    <w:rsid w:val="00C06802"/>
    <w:rsid w:val="00C12705"/>
    <w:rsid w:val="00C30886"/>
    <w:rsid w:val="00C32513"/>
    <w:rsid w:val="00C3405F"/>
    <w:rsid w:val="00C504DF"/>
    <w:rsid w:val="00C5215F"/>
    <w:rsid w:val="00C570F1"/>
    <w:rsid w:val="00C66200"/>
    <w:rsid w:val="00C857F1"/>
    <w:rsid w:val="00C8594A"/>
    <w:rsid w:val="00C9114C"/>
    <w:rsid w:val="00C95636"/>
    <w:rsid w:val="00C95F61"/>
    <w:rsid w:val="00C97105"/>
    <w:rsid w:val="00CA0C76"/>
    <w:rsid w:val="00CA1D2E"/>
    <w:rsid w:val="00CB744A"/>
    <w:rsid w:val="00CC539B"/>
    <w:rsid w:val="00CE5B22"/>
    <w:rsid w:val="00CF005E"/>
    <w:rsid w:val="00CF077F"/>
    <w:rsid w:val="00CF0FEF"/>
    <w:rsid w:val="00CF4326"/>
    <w:rsid w:val="00D039CF"/>
    <w:rsid w:val="00D04FC9"/>
    <w:rsid w:val="00D11BA7"/>
    <w:rsid w:val="00D12BDB"/>
    <w:rsid w:val="00D13343"/>
    <w:rsid w:val="00D151B7"/>
    <w:rsid w:val="00D20A0E"/>
    <w:rsid w:val="00D36CE7"/>
    <w:rsid w:val="00D4012C"/>
    <w:rsid w:val="00D40F24"/>
    <w:rsid w:val="00D41CE3"/>
    <w:rsid w:val="00D56E16"/>
    <w:rsid w:val="00D573CE"/>
    <w:rsid w:val="00D611F8"/>
    <w:rsid w:val="00D6165B"/>
    <w:rsid w:val="00D620BB"/>
    <w:rsid w:val="00D64384"/>
    <w:rsid w:val="00D64582"/>
    <w:rsid w:val="00D64CF9"/>
    <w:rsid w:val="00D659B0"/>
    <w:rsid w:val="00D66F12"/>
    <w:rsid w:val="00D858FC"/>
    <w:rsid w:val="00D85C5E"/>
    <w:rsid w:val="00D91C6A"/>
    <w:rsid w:val="00DB71BB"/>
    <w:rsid w:val="00DC4944"/>
    <w:rsid w:val="00DD4975"/>
    <w:rsid w:val="00DE4E1B"/>
    <w:rsid w:val="00DF1136"/>
    <w:rsid w:val="00DF3A9E"/>
    <w:rsid w:val="00DF3B47"/>
    <w:rsid w:val="00DF6165"/>
    <w:rsid w:val="00E01A35"/>
    <w:rsid w:val="00E03F3D"/>
    <w:rsid w:val="00E05202"/>
    <w:rsid w:val="00E12706"/>
    <w:rsid w:val="00E130CD"/>
    <w:rsid w:val="00E151B2"/>
    <w:rsid w:val="00E22194"/>
    <w:rsid w:val="00E3315D"/>
    <w:rsid w:val="00E41E24"/>
    <w:rsid w:val="00E420BC"/>
    <w:rsid w:val="00E44C64"/>
    <w:rsid w:val="00E460F9"/>
    <w:rsid w:val="00E47974"/>
    <w:rsid w:val="00E51492"/>
    <w:rsid w:val="00E5343E"/>
    <w:rsid w:val="00E554A5"/>
    <w:rsid w:val="00E57892"/>
    <w:rsid w:val="00E625EC"/>
    <w:rsid w:val="00E70887"/>
    <w:rsid w:val="00E723EE"/>
    <w:rsid w:val="00E75EA9"/>
    <w:rsid w:val="00E8564B"/>
    <w:rsid w:val="00E8658C"/>
    <w:rsid w:val="00E87E14"/>
    <w:rsid w:val="00E91C1B"/>
    <w:rsid w:val="00E9296B"/>
    <w:rsid w:val="00E9350C"/>
    <w:rsid w:val="00EB5FD1"/>
    <w:rsid w:val="00EB74F1"/>
    <w:rsid w:val="00EC3152"/>
    <w:rsid w:val="00EC49D8"/>
    <w:rsid w:val="00EC5870"/>
    <w:rsid w:val="00EC6F75"/>
    <w:rsid w:val="00ED2E75"/>
    <w:rsid w:val="00EE012E"/>
    <w:rsid w:val="00EE4CFE"/>
    <w:rsid w:val="00EE7369"/>
    <w:rsid w:val="00EE7945"/>
    <w:rsid w:val="00EE7F46"/>
    <w:rsid w:val="00EF1CD8"/>
    <w:rsid w:val="00EF78BC"/>
    <w:rsid w:val="00F007CB"/>
    <w:rsid w:val="00F0109D"/>
    <w:rsid w:val="00F13721"/>
    <w:rsid w:val="00F2112F"/>
    <w:rsid w:val="00F2321F"/>
    <w:rsid w:val="00F27503"/>
    <w:rsid w:val="00F328C1"/>
    <w:rsid w:val="00F4217C"/>
    <w:rsid w:val="00F5115B"/>
    <w:rsid w:val="00F522BA"/>
    <w:rsid w:val="00F522DB"/>
    <w:rsid w:val="00F53212"/>
    <w:rsid w:val="00F5470A"/>
    <w:rsid w:val="00F57AB3"/>
    <w:rsid w:val="00F605F7"/>
    <w:rsid w:val="00F64797"/>
    <w:rsid w:val="00F75283"/>
    <w:rsid w:val="00F75C56"/>
    <w:rsid w:val="00F82F1B"/>
    <w:rsid w:val="00F90EA0"/>
    <w:rsid w:val="00F912E3"/>
    <w:rsid w:val="00F9245E"/>
    <w:rsid w:val="00F94311"/>
    <w:rsid w:val="00FA24C2"/>
    <w:rsid w:val="00FA2690"/>
    <w:rsid w:val="00FA296E"/>
    <w:rsid w:val="00FA5A04"/>
    <w:rsid w:val="00FA6E71"/>
    <w:rsid w:val="00FA78E5"/>
    <w:rsid w:val="00FB2261"/>
    <w:rsid w:val="00FB3825"/>
    <w:rsid w:val="00FC7AEA"/>
    <w:rsid w:val="00FD087D"/>
    <w:rsid w:val="00FD1418"/>
    <w:rsid w:val="00FD1C7C"/>
    <w:rsid w:val="00FD2E4C"/>
    <w:rsid w:val="00FD3D69"/>
    <w:rsid w:val="00FD42BA"/>
    <w:rsid w:val="00FE0E4B"/>
    <w:rsid w:val="00FE1FC0"/>
    <w:rsid w:val="00FE6E4B"/>
    <w:rsid w:val="00FE7E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A3B"/>
    <w:pPr>
      <w:widowControl w:val="0"/>
      <w:spacing w:before="60" w:after="60" w:line="240" w:lineRule="atLeast"/>
    </w:pPr>
    <w:rPr>
      <w:lang w:eastAsia="en-US"/>
    </w:rPr>
  </w:style>
  <w:style w:type="paragraph" w:styleId="Ttulo1">
    <w:name w:val="heading 1"/>
    <w:basedOn w:val="Normal"/>
    <w:next w:val="Ttulo2"/>
    <w:qFormat/>
    <w:rsid w:val="00590FE8"/>
    <w:pPr>
      <w:keepNext/>
      <w:widowControl/>
      <w:spacing w:before="240" w:line="240" w:lineRule="auto"/>
      <w:ind w:left="-1134"/>
      <w:jc w:val="center"/>
      <w:outlineLvl w:val="0"/>
    </w:pPr>
    <w:rPr>
      <w:rFonts w:ascii="Arial" w:hAnsi="Arial"/>
      <w:b/>
      <w:kern w:val="28"/>
      <w:sz w:val="32"/>
    </w:rPr>
  </w:style>
  <w:style w:type="paragraph" w:styleId="Ttulo2">
    <w:name w:val="heading 2"/>
    <w:basedOn w:val="Ttulo1"/>
    <w:next w:val="Ttulo3"/>
    <w:qFormat/>
    <w:rsid w:val="00590FE8"/>
    <w:pPr>
      <w:spacing w:after="120"/>
      <w:jc w:val="left"/>
      <w:outlineLvl w:val="1"/>
    </w:pPr>
  </w:style>
  <w:style w:type="paragraph" w:styleId="Ttulo3">
    <w:name w:val="heading 3"/>
    <w:basedOn w:val="Ttulo2"/>
    <w:next w:val="Normal"/>
    <w:qFormat/>
    <w:rsid w:val="00590FE8"/>
    <w:pPr>
      <w:spacing w:after="0"/>
      <w:outlineLvl w:val="2"/>
    </w:pPr>
    <w:rPr>
      <w:sz w:val="24"/>
    </w:rPr>
  </w:style>
  <w:style w:type="paragraph" w:styleId="Ttulo4">
    <w:name w:val="heading 4"/>
    <w:basedOn w:val="Normal"/>
    <w:next w:val="Normal"/>
    <w:qFormat/>
    <w:rsid w:val="00590FE8"/>
    <w:pPr>
      <w:keepNext/>
      <w:widowControl/>
      <w:spacing w:before="120" w:after="120" w:line="240" w:lineRule="auto"/>
      <w:outlineLvl w:val="3"/>
    </w:pPr>
    <w:rPr>
      <w:rFonts w:ascii="Arial" w:hAnsi="Arial"/>
      <w:b/>
      <w:sz w:val="22"/>
    </w:rPr>
  </w:style>
  <w:style w:type="paragraph" w:styleId="Ttulo5">
    <w:name w:val="heading 5"/>
    <w:basedOn w:val="Normal"/>
    <w:next w:val="Normal"/>
    <w:qFormat/>
    <w:rsid w:val="00590FE8"/>
    <w:pPr>
      <w:numPr>
        <w:ilvl w:val="4"/>
        <w:numId w:val="1"/>
      </w:numPr>
      <w:spacing w:before="240"/>
      <w:outlineLvl w:val="4"/>
    </w:pPr>
    <w:rPr>
      <w:sz w:val="22"/>
    </w:rPr>
  </w:style>
  <w:style w:type="paragraph" w:styleId="Ttulo6">
    <w:name w:val="heading 6"/>
    <w:basedOn w:val="Normal"/>
    <w:next w:val="Normal"/>
    <w:qFormat/>
    <w:rsid w:val="00590FE8"/>
    <w:pPr>
      <w:numPr>
        <w:ilvl w:val="5"/>
        <w:numId w:val="1"/>
      </w:numPr>
      <w:spacing w:before="240"/>
      <w:outlineLvl w:val="5"/>
    </w:pPr>
    <w:rPr>
      <w:i/>
      <w:sz w:val="22"/>
    </w:rPr>
  </w:style>
  <w:style w:type="paragraph" w:styleId="Ttulo7">
    <w:name w:val="heading 7"/>
    <w:basedOn w:val="Normal"/>
    <w:next w:val="Normal"/>
    <w:qFormat/>
    <w:rsid w:val="00590FE8"/>
    <w:pPr>
      <w:numPr>
        <w:ilvl w:val="6"/>
        <w:numId w:val="1"/>
      </w:numPr>
      <w:spacing w:before="240"/>
      <w:outlineLvl w:val="6"/>
    </w:pPr>
  </w:style>
  <w:style w:type="paragraph" w:styleId="Ttulo8">
    <w:name w:val="heading 8"/>
    <w:basedOn w:val="Normal"/>
    <w:next w:val="Normal"/>
    <w:qFormat/>
    <w:rsid w:val="00590FE8"/>
    <w:pPr>
      <w:numPr>
        <w:ilvl w:val="7"/>
        <w:numId w:val="1"/>
      </w:numPr>
      <w:spacing w:before="240"/>
      <w:outlineLvl w:val="7"/>
    </w:pPr>
    <w:rPr>
      <w:i/>
    </w:rPr>
  </w:style>
  <w:style w:type="paragraph" w:styleId="Ttulo9">
    <w:name w:val="heading 9"/>
    <w:basedOn w:val="Normal"/>
    <w:next w:val="Normal"/>
    <w:qFormat/>
    <w:rsid w:val="00590FE8"/>
    <w:pPr>
      <w:numPr>
        <w:ilvl w:val="8"/>
        <w:numId w:val="1"/>
      </w:numPr>
      <w:spacing w:before="24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2">
    <w:name w:val="Paragraph2"/>
    <w:basedOn w:val="Normal"/>
    <w:rsid w:val="00590FE8"/>
    <w:pPr>
      <w:spacing w:before="80"/>
      <w:ind w:left="720"/>
      <w:jc w:val="both"/>
    </w:pPr>
    <w:rPr>
      <w:color w:val="000000"/>
      <w:lang w:val="en-AU"/>
    </w:rPr>
  </w:style>
  <w:style w:type="paragraph" w:styleId="Ttulo">
    <w:name w:val="Title"/>
    <w:basedOn w:val="Normal"/>
    <w:next w:val="Normal"/>
    <w:qFormat/>
    <w:rsid w:val="00590FE8"/>
    <w:pPr>
      <w:spacing w:line="240" w:lineRule="auto"/>
      <w:jc w:val="center"/>
    </w:pPr>
    <w:rPr>
      <w:rFonts w:ascii="Arial" w:hAnsi="Arial"/>
      <w:b/>
      <w:sz w:val="36"/>
    </w:rPr>
  </w:style>
  <w:style w:type="paragraph" w:styleId="Subttulo">
    <w:name w:val="Subtitle"/>
    <w:basedOn w:val="Normal"/>
    <w:qFormat/>
    <w:rsid w:val="00590FE8"/>
    <w:pPr>
      <w:jc w:val="center"/>
    </w:pPr>
    <w:rPr>
      <w:rFonts w:ascii="Arial" w:hAnsi="Arial"/>
      <w:i/>
      <w:sz w:val="36"/>
      <w:lang w:val="en-AU"/>
    </w:rPr>
  </w:style>
  <w:style w:type="paragraph" w:styleId="Recuonormal">
    <w:name w:val="Normal Indent"/>
    <w:basedOn w:val="Normal"/>
    <w:semiHidden/>
    <w:rsid w:val="00590FE8"/>
    <w:pPr>
      <w:ind w:left="900" w:hanging="900"/>
    </w:pPr>
  </w:style>
  <w:style w:type="paragraph" w:styleId="Sumrio1">
    <w:name w:val="toc 1"/>
    <w:basedOn w:val="Normal"/>
    <w:next w:val="Normal"/>
    <w:uiPriority w:val="39"/>
    <w:rsid w:val="00590FE8"/>
    <w:pPr>
      <w:spacing w:before="120" w:after="120"/>
    </w:pPr>
    <w:rPr>
      <w:b/>
      <w:caps/>
    </w:rPr>
  </w:style>
  <w:style w:type="paragraph" w:styleId="Sumrio2">
    <w:name w:val="toc 2"/>
    <w:basedOn w:val="Normal"/>
    <w:next w:val="Normal"/>
    <w:uiPriority w:val="39"/>
    <w:rsid w:val="00590FE8"/>
    <w:pPr>
      <w:spacing w:before="0" w:after="0"/>
      <w:ind w:left="202"/>
    </w:pPr>
    <w:rPr>
      <w:smallCaps/>
    </w:rPr>
  </w:style>
  <w:style w:type="paragraph" w:styleId="Sumrio3">
    <w:name w:val="toc 3"/>
    <w:basedOn w:val="Normal"/>
    <w:next w:val="Normal"/>
    <w:uiPriority w:val="39"/>
    <w:rsid w:val="00590FE8"/>
    <w:pPr>
      <w:ind w:left="400"/>
    </w:pPr>
    <w:rPr>
      <w:i/>
    </w:rPr>
  </w:style>
  <w:style w:type="paragraph" w:styleId="Cabealho">
    <w:name w:val="header"/>
    <w:basedOn w:val="Normal"/>
    <w:semiHidden/>
    <w:rsid w:val="00590FE8"/>
    <w:pPr>
      <w:tabs>
        <w:tab w:val="center" w:pos="4320"/>
        <w:tab w:val="right" w:pos="8640"/>
      </w:tabs>
    </w:pPr>
  </w:style>
  <w:style w:type="paragraph" w:styleId="Rodap">
    <w:name w:val="footer"/>
    <w:basedOn w:val="Normal"/>
    <w:semiHidden/>
    <w:rsid w:val="00590FE8"/>
    <w:pPr>
      <w:tabs>
        <w:tab w:val="center" w:pos="4320"/>
        <w:tab w:val="right" w:pos="8640"/>
      </w:tabs>
    </w:pPr>
  </w:style>
  <w:style w:type="character" w:styleId="Nmerodepgina">
    <w:name w:val="page number"/>
    <w:basedOn w:val="Fontepargpadro"/>
    <w:semiHidden/>
    <w:rsid w:val="00590FE8"/>
  </w:style>
  <w:style w:type="paragraph" w:customStyle="1" w:styleId="Bullet1">
    <w:name w:val="Bullet1"/>
    <w:basedOn w:val="Normal"/>
    <w:rsid w:val="00590FE8"/>
    <w:pPr>
      <w:ind w:left="720" w:hanging="432"/>
    </w:pPr>
  </w:style>
  <w:style w:type="paragraph" w:customStyle="1" w:styleId="Bullet2">
    <w:name w:val="Bullet2"/>
    <w:basedOn w:val="Normal"/>
    <w:rsid w:val="00590FE8"/>
    <w:pPr>
      <w:ind w:left="1440" w:hanging="360"/>
    </w:pPr>
    <w:rPr>
      <w:color w:val="000080"/>
    </w:rPr>
  </w:style>
  <w:style w:type="paragraph" w:customStyle="1" w:styleId="Tabletext">
    <w:name w:val="Tabletext"/>
    <w:basedOn w:val="Normal"/>
    <w:rsid w:val="00590FE8"/>
    <w:pPr>
      <w:keepNext/>
      <w:keepLines/>
      <w:spacing w:before="0" w:after="0"/>
    </w:pPr>
    <w:rPr>
      <w:i/>
      <w:color w:val="0000FF"/>
      <w:sz w:val="16"/>
    </w:rPr>
  </w:style>
  <w:style w:type="paragraph" w:styleId="Corpodetexto">
    <w:name w:val="Body Text"/>
    <w:basedOn w:val="Normal"/>
    <w:semiHidden/>
    <w:rsid w:val="00590FE8"/>
    <w:pPr>
      <w:keepLines/>
      <w:spacing w:after="120"/>
      <w:ind w:left="720"/>
    </w:pPr>
  </w:style>
  <w:style w:type="paragraph" w:styleId="MapadoDocumento">
    <w:name w:val="Document Map"/>
    <w:basedOn w:val="Normal"/>
    <w:semiHidden/>
    <w:rsid w:val="00590FE8"/>
    <w:pPr>
      <w:shd w:val="clear" w:color="auto" w:fill="000080"/>
    </w:pPr>
    <w:rPr>
      <w:rFonts w:ascii="Tahoma" w:hAnsi="Tahoma"/>
    </w:rPr>
  </w:style>
  <w:style w:type="character" w:styleId="Refdenotaderodap">
    <w:name w:val="footnote reference"/>
    <w:semiHidden/>
    <w:rsid w:val="00590FE8"/>
    <w:rPr>
      <w:sz w:val="20"/>
      <w:vertAlign w:val="superscript"/>
    </w:rPr>
  </w:style>
  <w:style w:type="paragraph" w:styleId="Textodenotaderodap">
    <w:name w:val="footnote text"/>
    <w:basedOn w:val="Normal"/>
    <w:semiHidden/>
    <w:rsid w:val="00590FE8"/>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rsid w:val="00590FE8"/>
    <w:pPr>
      <w:spacing w:before="480" w:line="240" w:lineRule="auto"/>
      <w:jc w:val="center"/>
    </w:pPr>
    <w:rPr>
      <w:rFonts w:ascii="Arial" w:hAnsi="Arial"/>
      <w:b/>
      <w:kern w:val="28"/>
      <w:sz w:val="32"/>
    </w:rPr>
  </w:style>
  <w:style w:type="paragraph" w:customStyle="1" w:styleId="Paragraph1">
    <w:name w:val="Paragraph1"/>
    <w:basedOn w:val="Normal"/>
    <w:rsid w:val="00590FE8"/>
    <w:pPr>
      <w:spacing w:before="80" w:line="240" w:lineRule="auto"/>
      <w:jc w:val="both"/>
    </w:pPr>
  </w:style>
  <w:style w:type="paragraph" w:customStyle="1" w:styleId="Paragraph3">
    <w:name w:val="Paragraph3"/>
    <w:basedOn w:val="Normal"/>
    <w:rsid w:val="00590FE8"/>
    <w:pPr>
      <w:spacing w:before="80" w:line="240" w:lineRule="auto"/>
      <w:ind w:left="1530"/>
      <w:jc w:val="both"/>
    </w:pPr>
  </w:style>
  <w:style w:type="paragraph" w:customStyle="1" w:styleId="Paragraph4">
    <w:name w:val="Paragraph4"/>
    <w:basedOn w:val="Normal"/>
    <w:rsid w:val="00590FE8"/>
    <w:pPr>
      <w:spacing w:before="80" w:line="240" w:lineRule="auto"/>
      <w:ind w:left="2250"/>
      <w:jc w:val="both"/>
    </w:pPr>
  </w:style>
  <w:style w:type="paragraph" w:styleId="Sumrio4">
    <w:name w:val="toc 4"/>
    <w:basedOn w:val="Normal"/>
    <w:next w:val="Normal"/>
    <w:semiHidden/>
    <w:rsid w:val="00590FE8"/>
    <w:pPr>
      <w:ind w:left="600"/>
    </w:pPr>
    <w:rPr>
      <w:sz w:val="18"/>
    </w:rPr>
  </w:style>
  <w:style w:type="paragraph" w:styleId="Sumrio5">
    <w:name w:val="toc 5"/>
    <w:basedOn w:val="Normal"/>
    <w:next w:val="Normal"/>
    <w:semiHidden/>
    <w:rsid w:val="00590FE8"/>
    <w:pPr>
      <w:ind w:left="800"/>
    </w:pPr>
    <w:rPr>
      <w:sz w:val="18"/>
    </w:rPr>
  </w:style>
  <w:style w:type="paragraph" w:styleId="Sumrio6">
    <w:name w:val="toc 6"/>
    <w:basedOn w:val="Normal"/>
    <w:next w:val="Normal"/>
    <w:semiHidden/>
    <w:rsid w:val="00590FE8"/>
    <w:pPr>
      <w:ind w:left="1000"/>
    </w:pPr>
    <w:rPr>
      <w:sz w:val="18"/>
    </w:rPr>
  </w:style>
  <w:style w:type="paragraph" w:styleId="Sumrio7">
    <w:name w:val="toc 7"/>
    <w:basedOn w:val="Normal"/>
    <w:next w:val="Normal"/>
    <w:semiHidden/>
    <w:rsid w:val="00590FE8"/>
    <w:pPr>
      <w:ind w:left="1200"/>
    </w:pPr>
    <w:rPr>
      <w:sz w:val="18"/>
    </w:rPr>
  </w:style>
  <w:style w:type="paragraph" w:styleId="Sumrio8">
    <w:name w:val="toc 8"/>
    <w:basedOn w:val="Normal"/>
    <w:next w:val="Normal"/>
    <w:semiHidden/>
    <w:rsid w:val="00590FE8"/>
    <w:pPr>
      <w:ind w:left="1400"/>
    </w:pPr>
    <w:rPr>
      <w:sz w:val="18"/>
    </w:rPr>
  </w:style>
  <w:style w:type="paragraph" w:styleId="Sumrio9">
    <w:name w:val="toc 9"/>
    <w:basedOn w:val="Normal"/>
    <w:next w:val="Normal"/>
    <w:semiHidden/>
    <w:rsid w:val="00590FE8"/>
    <w:pPr>
      <w:ind w:left="1600"/>
    </w:pPr>
    <w:rPr>
      <w:sz w:val="18"/>
    </w:rPr>
  </w:style>
  <w:style w:type="paragraph" w:styleId="Corpodetexto2">
    <w:name w:val="Body Text 2"/>
    <w:basedOn w:val="Normal"/>
    <w:semiHidden/>
    <w:rsid w:val="00590FE8"/>
    <w:rPr>
      <w:i/>
      <w:color w:val="0000FF"/>
    </w:rPr>
  </w:style>
  <w:style w:type="paragraph" w:styleId="Recuodecorpodetexto">
    <w:name w:val="Body Text Indent"/>
    <w:basedOn w:val="Normal"/>
    <w:semiHidden/>
    <w:rsid w:val="00590FE8"/>
    <w:pPr>
      <w:ind w:left="720"/>
    </w:pPr>
    <w:rPr>
      <w:i/>
      <w:color w:val="0000FF"/>
      <w:u w:val="single"/>
    </w:rPr>
  </w:style>
  <w:style w:type="paragraph" w:customStyle="1" w:styleId="Body">
    <w:name w:val="Body"/>
    <w:basedOn w:val="Normal"/>
    <w:rsid w:val="00590FE8"/>
    <w:pPr>
      <w:widowControl/>
      <w:spacing w:before="120" w:line="240" w:lineRule="auto"/>
      <w:jc w:val="both"/>
    </w:pPr>
    <w:rPr>
      <w:rFonts w:ascii="Book Antiqua" w:hAnsi="Book Antiqua"/>
    </w:rPr>
  </w:style>
  <w:style w:type="paragraph" w:customStyle="1" w:styleId="Bullet">
    <w:name w:val="Bullet"/>
    <w:basedOn w:val="Normal"/>
    <w:rsid w:val="00590FE8"/>
    <w:pPr>
      <w:widowControl/>
      <w:tabs>
        <w:tab w:val="num" w:pos="360"/>
        <w:tab w:val="left" w:pos="720"/>
      </w:tabs>
      <w:spacing w:before="120" w:line="240" w:lineRule="auto"/>
      <w:ind w:left="720" w:right="360" w:hanging="360"/>
      <w:jc w:val="both"/>
    </w:pPr>
    <w:rPr>
      <w:rFonts w:ascii="Book Antiqua" w:hAnsi="Book Antiqua"/>
    </w:rPr>
  </w:style>
  <w:style w:type="paragraph" w:customStyle="1" w:styleId="InfoBlue">
    <w:name w:val="InfoBlue"/>
    <w:basedOn w:val="Normal"/>
    <w:next w:val="Corpodetexto"/>
    <w:autoRedefine/>
    <w:rsid w:val="00590FE8"/>
    <w:pPr>
      <w:tabs>
        <w:tab w:val="left" w:pos="2358"/>
        <w:tab w:val="left" w:pos="9820"/>
      </w:tabs>
      <w:spacing w:line="240" w:lineRule="auto"/>
      <w:ind w:left="720"/>
    </w:pPr>
    <w:rPr>
      <w:i/>
      <w:color w:val="0000FF"/>
    </w:rPr>
  </w:style>
  <w:style w:type="character" w:styleId="Hyperlink">
    <w:name w:val="Hyperlink"/>
    <w:uiPriority w:val="99"/>
    <w:rsid w:val="00590FE8"/>
    <w:rPr>
      <w:color w:val="0000FF"/>
      <w:u w:val="single"/>
    </w:rPr>
  </w:style>
  <w:style w:type="character" w:styleId="HiperlinkVisitado">
    <w:name w:val="FollowedHyperlink"/>
    <w:semiHidden/>
    <w:rsid w:val="00590FE8"/>
    <w:rPr>
      <w:color w:val="800080"/>
      <w:u w:val="single"/>
    </w:rPr>
  </w:style>
  <w:style w:type="character" w:styleId="Forte">
    <w:name w:val="Strong"/>
    <w:qFormat/>
    <w:rsid w:val="00590FE8"/>
    <w:rPr>
      <w:b/>
      <w:bCs/>
    </w:rPr>
  </w:style>
  <w:style w:type="paragraph" w:styleId="Recuodecorpodetexto2">
    <w:name w:val="Body Text Indent 2"/>
    <w:basedOn w:val="Normal"/>
    <w:semiHidden/>
    <w:rsid w:val="00590FE8"/>
    <w:pPr>
      <w:ind w:left="1800" w:hanging="1800"/>
    </w:pPr>
  </w:style>
  <w:style w:type="paragraph" w:styleId="Recuodecorpodetexto3">
    <w:name w:val="Body Text Indent 3"/>
    <w:basedOn w:val="Normal"/>
    <w:semiHidden/>
    <w:rsid w:val="00590FE8"/>
    <w:pPr>
      <w:ind w:left="720"/>
    </w:pPr>
  </w:style>
  <w:style w:type="paragraph" w:customStyle="1" w:styleId="TableTextsmall">
    <w:name w:val="Table Text small"/>
    <w:basedOn w:val="Normal"/>
    <w:rsid w:val="00590FE8"/>
    <w:pPr>
      <w:widowControl/>
      <w:spacing w:before="20" w:after="20" w:line="240" w:lineRule="exact"/>
    </w:pPr>
    <w:rPr>
      <w:rFonts w:ascii="Arial" w:hAnsi="Arial"/>
      <w:i/>
    </w:rPr>
  </w:style>
  <w:style w:type="paragraph" w:customStyle="1" w:styleId="BulletText1">
    <w:name w:val="Bullet Text 1"/>
    <w:basedOn w:val="Commarcadores"/>
    <w:rsid w:val="00590FE8"/>
    <w:pPr>
      <w:widowControl/>
      <w:numPr>
        <w:numId w:val="3"/>
      </w:numPr>
      <w:spacing w:before="120" w:after="0" w:line="240" w:lineRule="auto"/>
    </w:pPr>
    <w:rPr>
      <w:sz w:val="22"/>
    </w:rPr>
  </w:style>
  <w:style w:type="paragraph" w:styleId="Commarcadores">
    <w:name w:val="List Bullet"/>
    <w:basedOn w:val="Normal"/>
    <w:autoRedefine/>
    <w:semiHidden/>
    <w:rsid w:val="00590FE8"/>
    <w:pPr>
      <w:numPr>
        <w:numId w:val="2"/>
      </w:numPr>
    </w:pPr>
  </w:style>
  <w:style w:type="paragraph" w:customStyle="1" w:styleId="BulletText2">
    <w:name w:val="Bullet Text 2"/>
    <w:basedOn w:val="Commarcadores2"/>
    <w:rsid w:val="00590FE8"/>
    <w:pPr>
      <w:widowControl/>
      <w:numPr>
        <w:numId w:val="0"/>
      </w:numPr>
      <w:tabs>
        <w:tab w:val="num" w:pos="643"/>
      </w:tabs>
      <w:spacing w:before="120" w:after="0" w:line="240" w:lineRule="auto"/>
      <w:ind w:left="643" w:hanging="360"/>
    </w:pPr>
    <w:rPr>
      <w:sz w:val="22"/>
    </w:rPr>
  </w:style>
  <w:style w:type="paragraph" w:styleId="Commarcadores2">
    <w:name w:val="List Bullet 2"/>
    <w:basedOn w:val="Normal"/>
    <w:autoRedefine/>
    <w:semiHidden/>
    <w:rsid w:val="00590FE8"/>
    <w:pPr>
      <w:numPr>
        <w:numId w:val="4"/>
      </w:numPr>
    </w:pPr>
  </w:style>
  <w:style w:type="character" w:customStyle="1" w:styleId="concept">
    <w:name w:val="concept"/>
    <w:rsid w:val="00590FE8"/>
    <w:rPr>
      <w:i/>
    </w:rPr>
  </w:style>
  <w:style w:type="character" w:customStyle="1" w:styleId="key">
    <w:name w:val="key"/>
    <w:rsid w:val="00590FE8"/>
    <w:rPr>
      <w:b/>
    </w:rPr>
  </w:style>
  <w:style w:type="character" w:customStyle="1" w:styleId="Mono">
    <w:name w:val="Mono"/>
    <w:rsid w:val="00590FE8"/>
    <w:rPr>
      <w:rFonts w:ascii="Monotype.com" w:hAnsi="Monotype.com"/>
      <w:sz w:val="18"/>
    </w:rPr>
  </w:style>
  <w:style w:type="character" w:customStyle="1" w:styleId="Option">
    <w:name w:val="Option"/>
    <w:rsid w:val="00590FE8"/>
    <w:rPr>
      <w:rFonts w:ascii="Arial Narrow" w:hAnsi="Arial Narrow"/>
      <w:b/>
    </w:rPr>
  </w:style>
  <w:style w:type="paragraph" w:customStyle="1" w:styleId="picture">
    <w:name w:val="picture"/>
    <w:basedOn w:val="Normal"/>
    <w:next w:val="Textoembloco"/>
    <w:rsid w:val="00590FE8"/>
    <w:pPr>
      <w:widowControl/>
      <w:spacing w:before="120" w:after="120" w:line="240" w:lineRule="auto"/>
      <w:jc w:val="center"/>
    </w:pPr>
    <w:rPr>
      <w:sz w:val="22"/>
    </w:rPr>
  </w:style>
  <w:style w:type="paragraph" w:styleId="Textoembloco">
    <w:name w:val="Block Text"/>
    <w:basedOn w:val="Normal"/>
    <w:semiHidden/>
    <w:rsid w:val="00590FE8"/>
    <w:pPr>
      <w:spacing w:after="120"/>
      <w:ind w:left="1440" w:right="1440"/>
    </w:pPr>
  </w:style>
  <w:style w:type="paragraph" w:customStyle="1" w:styleId="TableText0">
    <w:name w:val="Table Text"/>
    <w:basedOn w:val="Normal"/>
    <w:rsid w:val="00590FE8"/>
    <w:pPr>
      <w:widowControl/>
      <w:spacing w:before="120" w:after="0" w:line="240" w:lineRule="auto"/>
    </w:pPr>
  </w:style>
  <w:style w:type="paragraph" w:customStyle="1" w:styleId="TableHeaderText">
    <w:name w:val="Table Header Text"/>
    <w:basedOn w:val="TableText0"/>
    <w:rsid w:val="00590FE8"/>
    <w:rPr>
      <w:rFonts w:ascii="Arial" w:hAnsi="Arial"/>
      <w:b/>
    </w:rPr>
  </w:style>
  <w:style w:type="paragraph" w:customStyle="1" w:styleId="commentary">
    <w:name w:val="commentary"/>
    <w:basedOn w:val="Normal"/>
    <w:rsid w:val="00590FE8"/>
    <w:rPr>
      <w:i/>
      <w:vanish/>
      <w:color w:val="0000FF"/>
    </w:rPr>
  </w:style>
  <w:style w:type="character" w:customStyle="1" w:styleId="O7">
    <w:name w:val="O_7"/>
    <w:rsid w:val="00590FE8"/>
    <w:rPr>
      <w:i/>
      <w:color w:val="000000"/>
    </w:rPr>
  </w:style>
  <w:style w:type="paragraph" w:customStyle="1" w:styleId="O26">
    <w:name w:val="O_26"/>
    <w:rsid w:val="00590FE8"/>
    <w:pPr>
      <w:spacing w:before="60" w:after="60" w:line="242" w:lineRule="auto"/>
      <w:jc w:val="center"/>
    </w:pPr>
    <w:rPr>
      <w:rFonts w:ascii="Arial" w:hAnsi="Arial"/>
      <w:b/>
      <w:snapToGrid w:val="0"/>
      <w:color w:val="000000"/>
      <w:sz w:val="22"/>
      <w:lang w:val="en-US" w:eastAsia="en-US"/>
    </w:rPr>
  </w:style>
  <w:style w:type="paragraph" w:customStyle="1" w:styleId="O25">
    <w:name w:val="O_25"/>
    <w:rsid w:val="00590FE8"/>
    <w:pPr>
      <w:spacing w:before="60" w:after="60" w:line="242" w:lineRule="auto"/>
    </w:pPr>
    <w:rPr>
      <w:snapToGrid w:val="0"/>
      <w:color w:val="000000"/>
      <w:sz w:val="24"/>
      <w:lang w:val="en-US" w:eastAsia="en-US"/>
    </w:rPr>
  </w:style>
  <w:style w:type="paragraph" w:customStyle="1" w:styleId="O865">
    <w:name w:val="O_865"/>
    <w:rsid w:val="00590FE8"/>
    <w:pPr>
      <w:spacing w:before="240" w:line="242" w:lineRule="auto"/>
    </w:pPr>
    <w:rPr>
      <w:rFonts w:ascii="Arial" w:hAnsi="Arial"/>
      <w:b/>
      <w:snapToGrid w:val="0"/>
      <w:color w:val="000000"/>
      <w:sz w:val="22"/>
      <w:lang w:val="en-US" w:eastAsia="en-US"/>
    </w:rPr>
  </w:style>
  <w:style w:type="paragraph" w:customStyle="1" w:styleId="Group">
    <w:name w:val="Group"/>
    <w:basedOn w:val="Normal"/>
    <w:rsid w:val="00590FE8"/>
    <w:pPr>
      <w:widowControl/>
      <w:spacing w:before="0" w:after="0" w:line="240" w:lineRule="auto"/>
      <w:jc w:val="center"/>
    </w:pPr>
    <w:rPr>
      <w:sz w:val="48"/>
    </w:rPr>
  </w:style>
  <w:style w:type="paragraph" w:customStyle="1" w:styleId="TOC">
    <w:name w:val="TOC"/>
    <w:basedOn w:val="Group"/>
    <w:rsid w:val="00590FE8"/>
    <w:pPr>
      <w:spacing w:before="120" w:after="240"/>
    </w:pPr>
    <w:rPr>
      <w:sz w:val="28"/>
    </w:rPr>
  </w:style>
  <w:style w:type="paragraph" w:customStyle="1" w:styleId="DCCell">
    <w:name w:val="DCCell"/>
    <w:basedOn w:val="Corpodetexto"/>
    <w:rsid w:val="00590FE8"/>
    <w:pPr>
      <w:keepLines w:val="0"/>
      <w:widowControl/>
      <w:spacing w:before="120" w:line="240" w:lineRule="auto"/>
      <w:ind w:left="0"/>
      <w:jc w:val="both"/>
    </w:pPr>
    <w:rPr>
      <w:sz w:val="24"/>
    </w:rPr>
  </w:style>
  <w:style w:type="paragraph" w:styleId="Legenda">
    <w:name w:val="caption"/>
    <w:basedOn w:val="Normal"/>
    <w:next w:val="Normal"/>
    <w:qFormat/>
    <w:rsid w:val="00590FE8"/>
    <w:pPr>
      <w:widowControl/>
      <w:spacing w:before="120" w:after="120" w:line="240" w:lineRule="auto"/>
    </w:pPr>
    <w:rPr>
      <w:b/>
    </w:rPr>
  </w:style>
  <w:style w:type="paragraph" w:customStyle="1" w:styleId="Style52">
    <w:name w:val="Style52"/>
    <w:rsid w:val="00590FE8"/>
    <w:rPr>
      <w:rFonts w:ascii="Arial" w:hAnsi="Arial"/>
      <w:snapToGrid w:val="0"/>
      <w:sz w:val="24"/>
      <w:lang w:val="en-US" w:eastAsia="en-US"/>
    </w:rPr>
  </w:style>
  <w:style w:type="paragraph" w:customStyle="1" w:styleId="Section">
    <w:name w:val="Section"/>
    <w:basedOn w:val="Group"/>
    <w:rsid w:val="00590FE8"/>
    <w:rPr>
      <w:sz w:val="36"/>
    </w:rPr>
  </w:style>
  <w:style w:type="paragraph" w:customStyle="1" w:styleId="SmallBodyText">
    <w:name w:val="Small Body Text"/>
    <w:basedOn w:val="Corpodetexto"/>
    <w:rsid w:val="00590FE8"/>
    <w:pPr>
      <w:keepLines w:val="0"/>
      <w:widowControl/>
      <w:spacing w:before="0" w:line="240" w:lineRule="auto"/>
      <w:ind w:left="0"/>
      <w:jc w:val="both"/>
    </w:pPr>
    <w:rPr>
      <w:sz w:val="24"/>
    </w:rPr>
  </w:style>
  <w:style w:type="paragraph" w:customStyle="1" w:styleId="StatusCell">
    <w:name w:val="StatusCell"/>
    <w:basedOn w:val="Corpodetexto"/>
    <w:rsid w:val="00590FE8"/>
    <w:pPr>
      <w:keepLines w:val="0"/>
      <w:widowControl/>
      <w:spacing w:after="60" w:line="240" w:lineRule="auto"/>
      <w:ind w:left="0"/>
      <w:jc w:val="both"/>
    </w:pPr>
    <w:rPr>
      <w:b/>
      <w:sz w:val="24"/>
    </w:rPr>
  </w:style>
  <w:style w:type="paragraph" w:customStyle="1" w:styleId="RHCell">
    <w:name w:val="RHCell"/>
    <w:basedOn w:val="DCCell"/>
    <w:rsid w:val="00590FE8"/>
  </w:style>
  <w:style w:type="paragraph" w:customStyle="1" w:styleId="SWOTHead">
    <w:name w:val="SWOTHead"/>
    <w:basedOn w:val="Corpodetexto"/>
    <w:rsid w:val="00590FE8"/>
    <w:pPr>
      <w:keepLines w:val="0"/>
      <w:widowControl/>
      <w:spacing w:after="60" w:line="240" w:lineRule="auto"/>
      <w:ind w:left="0"/>
      <w:jc w:val="center"/>
    </w:pPr>
    <w:rPr>
      <w:rFonts w:ascii="Arial" w:hAnsi="Arial"/>
      <w:b/>
      <w:sz w:val="28"/>
    </w:rPr>
  </w:style>
  <w:style w:type="paragraph" w:customStyle="1" w:styleId="SWOTCell">
    <w:name w:val="SWOTCell"/>
    <w:basedOn w:val="Corpodetexto"/>
    <w:rsid w:val="00590FE8"/>
    <w:pPr>
      <w:keepLines w:val="0"/>
      <w:widowControl/>
      <w:numPr>
        <w:numId w:val="5"/>
      </w:numPr>
      <w:spacing w:before="20" w:after="20" w:line="240" w:lineRule="auto"/>
      <w:jc w:val="both"/>
    </w:pPr>
    <w:rPr>
      <w:rFonts w:ascii="Arial" w:hAnsi="Arial"/>
    </w:rPr>
  </w:style>
  <w:style w:type="paragraph" w:customStyle="1" w:styleId="TabHead">
    <w:name w:val="TabHead"/>
    <w:basedOn w:val="StatusCell"/>
    <w:rsid w:val="00590FE8"/>
    <w:pPr>
      <w:jc w:val="center"/>
    </w:pPr>
  </w:style>
  <w:style w:type="paragraph" w:customStyle="1" w:styleId="TabCell">
    <w:name w:val="TabCell"/>
    <w:basedOn w:val="RHCell"/>
    <w:rsid w:val="00590FE8"/>
    <w:pPr>
      <w:spacing w:before="0" w:after="0"/>
    </w:pPr>
  </w:style>
  <w:style w:type="paragraph" w:customStyle="1" w:styleId="FRNumberedItem">
    <w:name w:val="FR NumberedItem"/>
    <w:basedOn w:val="Corpodetexto"/>
    <w:next w:val="Corpodetexto"/>
    <w:rsid w:val="00590FE8"/>
    <w:pPr>
      <w:keepLines w:val="0"/>
      <w:widowControl/>
      <w:numPr>
        <w:numId w:val="6"/>
      </w:numPr>
      <w:spacing w:after="60" w:line="240" w:lineRule="auto"/>
      <w:jc w:val="both"/>
    </w:pPr>
    <w:rPr>
      <w:rFonts w:ascii="Arial" w:hAnsi="Arial"/>
      <w:b/>
      <w:sz w:val="24"/>
    </w:rPr>
  </w:style>
  <w:style w:type="paragraph" w:customStyle="1" w:styleId="NFNumberedItem">
    <w:name w:val="NFNumberedItem"/>
    <w:basedOn w:val="Corpodetexto"/>
    <w:next w:val="Corpodetexto"/>
    <w:rsid w:val="00590FE8"/>
    <w:pPr>
      <w:keepLines w:val="0"/>
      <w:widowControl/>
      <w:numPr>
        <w:numId w:val="8"/>
      </w:numPr>
      <w:spacing w:after="60" w:line="240" w:lineRule="auto"/>
      <w:ind w:left="357" w:hanging="357"/>
      <w:jc w:val="both"/>
    </w:pPr>
    <w:rPr>
      <w:rFonts w:ascii="Arial" w:hAnsi="Arial"/>
      <w:b/>
      <w:sz w:val="24"/>
    </w:rPr>
  </w:style>
  <w:style w:type="paragraph" w:customStyle="1" w:styleId="PDNumberedItem">
    <w:name w:val="PD NumberedItem"/>
    <w:basedOn w:val="Corpodetexto"/>
    <w:next w:val="Corpodetexto"/>
    <w:rsid w:val="00590FE8"/>
    <w:pPr>
      <w:keepLines w:val="0"/>
      <w:widowControl/>
      <w:numPr>
        <w:numId w:val="7"/>
      </w:numPr>
      <w:spacing w:after="60" w:line="240" w:lineRule="auto"/>
      <w:ind w:left="357" w:hanging="357"/>
      <w:jc w:val="both"/>
    </w:pPr>
    <w:rPr>
      <w:rFonts w:ascii="Arial" w:hAnsi="Arial"/>
      <w:b/>
      <w:sz w:val="24"/>
    </w:rPr>
  </w:style>
  <w:style w:type="character" w:styleId="Refdecomentrio">
    <w:name w:val="annotation reference"/>
    <w:semiHidden/>
    <w:rsid w:val="00590FE8"/>
    <w:rPr>
      <w:sz w:val="16"/>
    </w:rPr>
  </w:style>
  <w:style w:type="paragraph" w:customStyle="1" w:styleId="Version">
    <w:name w:val="Version"/>
    <w:basedOn w:val="Normal"/>
    <w:next w:val="Normal"/>
    <w:rsid w:val="00590FE8"/>
    <w:pPr>
      <w:jc w:val="right"/>
    </w:pPr>
    <w:rPr>
      <w:rFonts w:ascii="Arial" w:hAnsi="Arial"/>
      <w:sz w:val="28"/>
    </w:rPr>
  </w:style>
  <w:style w:type="paragraph" w:customStyle="1" w:styleId="DocID">
    <w:name w:val="DocID"/>
    <w:basedOn w:val="Version"/>
    <w:rsid w:val="00590FE8"/>
  </w:style>
  <w:style w:type="paragraph" w:customStyle="1" w:styleId="DocDate">
    <w:name w:val="DocDate"/>
    <w:basedOn w:val="Version"/>
    <w:rsid w:val="00590FE8"/>
  </w:style>
  <w:style w:type="paragraph" w:styleId="Corpodetexto3">
    <w:name w:val="Body Text 3"/>
    <w:basedOn w:val="Normal"/>
    <w:semiHidden/>
    <w:rsid w:val="00590FE8"/>
    <w:rPr>
      <w:color w:val="FF00FF"/>
    </w:rPr>
  </w:style>
  <w:style w:type="paragraph" w:customStyle="1" w:styleId="xl25">
    <w:name w:val="xl25"/>
    <w:basedOn w:val="Normal"/>
    <w:rsid w:val="00590FE8"/>
    <w:pPr>
      <w:widowControl/>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eastAsia="pt-BR"/>
    </w:rPr>
  </w:style>
  <w:style w:type="paragraph" w:customStyle="1" w:styleId="xl26">
    <w:name w:val="xl26"/>
    <w:basedOn w:val="Normal"/>
    <w:rsid w:val="00590FE8"/>
    <w:pPr>
      <w:widowControl/>
      <w:spacing w:before="100" w:beforeAutospacing="1" w:after="100" w:afterAutospacing="1" w:line="240" w:lineRule="auto"/>
      <w:jc w:val="center"/>
      <w:textAlignment w:val="center"/>
    </w:pPr>
    <w:rPr>
      <w:rFonts w:ascii="Arial" w:eastAsia="Arial Unicode MS" w:hAnsi="Arial" w:cs="Arial"/>
      <w:b/>
      <w:bCs/>
      <w:sz w:val="24"/>
      <w:szCs w:val="24"/>
      <w:lang w:eastAsia="pt-BR"/>
    </w:rPr>
  </w:style>
  <w:style w:type="paragraph" w:customStyle="1" w:styleId="xl27">
    <w:name w:val="xl27"/>
    <w:basedOn w:val="Normal"/>
    <w:rsid w:val="00590FE8"/>
    <w:pPr>
      <w:widowControl/>
      <w:spacing w:before="100" w:beforeAutospacing="1" w:after="100" w:afterAutospacing="1" w:line="240" w:lineRule="auto"/>
      <w:jc w:val="center"/>
      <w:textAlignment w:val="center"/>
    </w:pPr>
    <w:rPr>
      <w:rFonts w:ascii="Arial" w:eastAsia="Arial Unicode MS" w:hAnsi="Arial" w:cs="Arial"/>
      <w:b/>
      <w:bCs/>
      <w:sz w:val="24"/>
      <w:szCs w:val="24"/>
      <w:lang w:eastAsia="pt-BR"/>
    </w:rPr>
  </w:style>
  <w:style w:type="paragraph" w:customStyle="1" w:styleId="xl28">
    <w:name w:val="xl28"/>
    <w:basedOn w:val="Normal"/>
    <w:rsid w:val="00590FE8"/>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29">
    <w:name w:val="xl29"/>
    <w:basedOn w:val="Normal"/>
    <w:rsid w:val="00590FE8"/>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0">
    <w:name w:val="xl30"/>
    <w:basedOn w:val="Normal"/>
    <w:rsid w:val="00590FE8"/>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1">
    <w:name w:val="xl31"/>
    <w:basedOn w:val="Normal"/>
    <w:rsid w:val="00590FE8"/>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textAlignment w:val="center"/>
    </w:pPr>
    <w:rPr>
      <w:rFonts w:ascii="Arial Unicode MS" w:eastAsia="Arial Unicode MS" w:hAnsi="Arial Unicode MS" w:cs="Arial Unicode MS"/>
      <w:sz w:val="24"/>
      <w:szCs w:val="24"/>
      <w:lang w:eastAsia="pt-BR"/>
    </w:rPr>
  </w:style>
  <w:style w:type="paragraph" w:customStyle="1" w:styleId="xl32">
    <w:name w:val="xl32"/>
    <w:basedOn w:val="Normal"/>
    <w:rsid w:val="00590FE8"/>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3">
    <w:name w:val="xl33"/>
    <w:basedOn w:val="Normal"/>
    <w:rsid w:val="00590FE8"/>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4">
    <w:name w:val="xl34"/>
    <w:basedOn w:val="Normal"/>
    <w:rsid w:val="00590FE8"/>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5">
    <w:name w:val="xl35"/>
    <w:basedOn w:val="Normal"/>
    <w:rsid w:val="00590FE8"/>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6">
    <w:name w:val="xl36"/>
    <w:basedOn w:val="Normal"/>
    <w:rsid w:val="00590FE8"/>
    <w:pPr>
      <w:widowControl/>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7">
    <w:name w:val="xl37"/>
    <w:basedOn w:val="Normal"/>
    <w:rsid w:val="00590FE8"/>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8">
    <w:name w:val="xl38"/>
    <w:basedOn w:val="Normal"/>
    <w:rsid w:val="00590FE8"/>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39">
    <w:name w:val="xl39"/>
    <w:basedOn w:val="Normal"/>
    <w:rsid w:val="00590FE8"/>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xl40">
    <w:name w:val="xl40"/>
    <w:basedOn w:val="Normal"/>
    <w:rsid w:val="00590FE8"/>
    <w:pPr>
      <w:widowControl/>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eastAsia="pt-BR"/>
    </w:rPr>
  </w:style>
  <w:style w:type="paragraph" w:customStyle="1" w:styleId="Textodebalo1">
    <w:name w:val="Texto de balão1"/>
    <w:basedOn w:val="Normal"/>
    <w:semiHidden/>
    <w:rsid w:val="00590FE8"/>
    <w:rPr>
      <w:rFonts w:ascii="Tahoma" w:hAnsi="Tahoma" w:cs="Tahoma"/>
      <w:sz w:val="16"/>
      <w:szCs w:val="16"/>
    </w:rPr>
  </w:style>
  <w:style w:type="paragraph" w:styleId="Textodebalo">
    <w:name w:val="Balloon Text"/>
    <w:basedOn w:val="Normal"/>
    <w:link w:val="TextodebaloChar"/>
    <w:uiPriority w:val="99"/>
    <w:semiHidden/>
    <w:unhideWhenUsed/>
    <w:rsid w:val="0014523F"/>
    <w:pPr>
      <w:spacing w:before="0" w:after="0" w:line="240" w:lineRule="auto"/>
    </w:pPr>
    <w:rPr>
      <w:rFonts w:ascii="Tahoma" w:hAnsi="Tahoma" w:cs="Tahoma"/>
      <w:sz w:val="16"/>
      <w:szCs w:val="16"/>
    </w:rPr>
  </w:style>
  <w:style w:type="character" w:customStyle="1" w:styleId="TextodebaloChar">
    <w:name w:val="Texto de balão Char"/>
    <w:link w:val="Textodebalo"/>
    <w:uiPriority w:val="99"/>
    <w:semiHidden/>
    <w:rsid w:val="0014523F"/>
    <w:rPr>
      <w:rFonts w:ascii="Tahoma" w:hAnsi="Tahoma" w:cs="Tahoma"/>
      <w:sz w:val="16"/>
      <w:szCs w:val="16"/>
      <w:lang w:val="en-GB" w:eastAsia="en-US"/>
    </w:rPr>
  </w:style>
  <w:style w:type="table" w:styleId="Tabelacomgrade">
    <w:name w:val="Table Grid"/>
    <w:basedOn w:val="Tabelanormal"/>
    <w:uiPriority w:val="59"/>
    <w:rsid w:val="00407E6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SombreamentoClaro1">
    <w:name w:val="Sombreamento Claro1"/>
    <w:basedOn w:val="Tabelanormal"/>
    <w:uiPriority w:val="60"/>
    <w:rsid w:val="00407E6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mentoClaro-nfase11">
    <w:name w:val="Sombreamento Claro - Ênfase 11"/>
    <w:basedOn w:val="Tabelanormal"/>
    <w:uiPriority w:val="60"/>
    <w:rsid w:val="00407E6E"/>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SombreamentoClaro-nfase3">
    <w:name w:val="Light Shading Accent 3"/>
    <w:basedOn w:val="Tabelanormal"/>
    <w:uiPriority w:val="60"/>
    <w:rsid w:val="00407E6E"/>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paragraph" w:styleId="PargrafodaLista">
    <w:name w:val="List Paragraph"/>
    <w:basedOn w:val="Normal"/>
    <w:uiPriority w:val="34"/>
    <w:qFormat/>
    <w:rsid w:val="002D1FEA"/>
    <w:pPr>
      <w:ind w:left="720"/>
      <w:contextualSpacing/>
    </w:pPr>
  </w:style>
  <w:style w:type="paragraph" w:styleId="CabealhodoSumrio">
    <w:name w:val="TOC Heading"/>
    <w:basedOn w:val="Ttulo1"/>
    <w:next w:val="Normal"/>
    <w:uiPriority w:val="39"/>
    <w:semiHidden/>
    <w:unhideWhenUsed/>
    <w:qFormat/>
    <w:rsid w:val="00362802"/>
    <w:pPr>
      <w:keepLines/>
      <w:spacing w:before="480" w:after="0" w:line="276" w:lineRule="auto"/>
      <w:ind w:left="0"/>
      <w:jc w:val="left"/>
      <w:outlineLvl w:val="9"/>
    </w:pPr>
    <w:rPr>
      <w:rFonts w:asciiTheme="majorHAnsi" w:eastAsiaTheme="majorEastAsia" w:hAnsiTheme="majorHAnsi" w:cstheme="majorBidi"/>
      <w:bCs/>
      <w:color w:val="365F91" w:themeColor="accent1" w:themeShade="BF"/>
      <w:kern w:val="0"/>
      <w:sz w:val="28"/>
      <w:szCs w:val="28"/>
      <w:lang w:eastAsia="pt-BR"/>
    </w:rPr>
  </w:style>
  <w:style w:type="paragraph" w:customStyle="1" w:styleId="MMTopic1">
    <w:name w:val="MM Topic 1"/>
    <w:basedOn w:val="Ttulo1"/>
    <w:link w:val="MMTopic1Char"/>
    <w:rsid w:val="00473824"/>
    <w:pPr>
      <w:keepLines/>
      <w:numPr>
        <w:numId w:val="9"/>
      </w:numPr>
      <w:spacing w:before="480" w:after="0" w:line="276" w:lineRule="auto"/>
      <w:jc w:val="left"/>
    </w:pPr>
    <w:rPr>
      <w:rFonts w:asciiTheme="majorHAnsi" w:eastAsiaTheme="majorEastAsia" w:hAnsiTheme="majorHAnsi" w:cstheme="majorBidi"/>
      <w:bCs/>
      <w:color w:val="365F91" w:themeColor="accent1" w:themeShade="BF"/>
      <w:kern w:val="0"/>
      <w:sz w:val="28"/>
      <w:szCs w:val="28"/>
      <w:lang w:val="en-US"/>
    </w:rPr>
  </w:style>
  <w:style w:type="character" w:customStyle="1" w:styleId="MMTopic1Char">
    <w:name w:val="MM Topic 1 Char"/>
    <w:basedOn w:val="Fontepargpadro"/>
    <w:link w:val="MMTopic1"/>
    <w:rsid w:val="00473824"/>
    <w:rPr>
      <w:rFonts w:asciiTheme="majorHAnsi" w:eastAsiaTheme="majorEastAsia" w:hAnsiTheme="majorHAnsi" w:cstheme="majorBidi"/>
      <w:b/>
      <w:bCs/>
      <w:color w:val="365F91" w:themeColor="accent1" w:themeShade="BF"/>
      <w:sz w:val="28"/>
      <w:szCs w:val="28"/>
      <w:lang w:val="en-US" w:eastAsia="en-US"/>
    </w:rPr>
  </w:style>
  <w:style w:type="paragraph" w:customStyle="1" w:styleId="MMTopic2">
    <w:name w:val="MM Topic 2"/>
    <w:basedOn w:val="Ttulo2"/>
    <w:link w:val="MMTopic2Char"/>
    <w:rsid w:val="00473824"/>
    <w:pPr>
      <w:keepLines/>
      <w:numPr>
        <w:ilvl w:val="1"/>
        <w:numId w:val="9"/>
      </w:numPr>
      <w:spacing w:before="200" w:after="0" w:line="276" w:lineRule="auto"/>
    </w:pPr>
    <w:rPr>
      <w:rFonts w:asciiTheme="majorHAnsi" w:eastAsiaTheme="majorEastAsia" w:hAnsiTheme="majorHAnsi" w:cstheme="majorBidi"/>
      <w:bCs/>
      <w:color w:val="4F81BD" w:themeColor="accent1"/>
      <w:kern w:val="0"/>
      <w:sz w:val="26"/>
      <w:szCs w:val="26"/>
      <w:lang w:val="en-US"/>
    </w:rPr>
  </w:style>
  <w:style w:type="paragraph" w:customStyle="1" w:styleId="MMTopic3">
    <w:name w:val="MM Topic 3"/>
    <w:basedOn w:val="Ttulo3"/>
    <w:link w:val="MMTopic3Char"/>
    <w:rsid w:val="00473824"/>
    <w:pPr>
      <w:keepLines/>
      <w:numPr>
        <w:ilvl w:val="2"/>
        <w:numId w:val="9"/>
      </w:numPr>
      <w:spacing w:before="200" w:line="276" w:lineRule="auto"/>
      <w:ind w:left="360"/>
    </w:pPr>
    <w:rPr>
      <w:rFonts w:asciiTheme="majorHAnsi" w:eastAsiaTheme="majorEastAsia" w:hAnsiTheme="majorHAnsi" w:cstheme="majorBidi"/>
      <w:bCs/>
      <w:color w:val="4F81BD" w:themeColor="accent1"/>
      <w:kern w:val="0"/>
      <w:sz w:val="22"/>
      <w:szCs w:val="22"/>
      <w:lang w:val="en-US"/>
    </w:rPr>
  </w:style>
  <w:style w:type="paragraph" w:customStyle="1" w:styleId="MMTopic4">
    <w:name w:val="MM Topic 4"/>
    <w:basedOn w:val="Ttulo4"/>
    <w:rsid w:val="00473824"/>
    <w:pPr>
      <w:keepLines/>
      <w:numPr>
        <w:ilvl w:val="3"/>
        <w:numId w:val="9"/>
      </w:numPr>
      <w:spacing w:before="200" w:after="0" w:line="276" w:lineRule="auto"/>
      <w:ind w:left="360"/>
    </w:pPr>
    <w:rPr>
      <w:rFonts w:asciiTheme="majorHAnsi" w:eastAsiaTheme="majorEastAsia" w:hAnsiTheme="majorHAnsi" w:cstheme="majorBidi"/>
      <w:bCs/>
      <w:i/>
      <w:iCs/>
      <w:color w:val="4F81BD" w:themeColor="accent1"/>
      <w:szCs w:val="22"/>
      <w:lang w:val="en-US"/>
    </w:rPr>
  </w:style>
  <w:style w:type="paragraph" w:customStyle="1" w:styleId="MMTopic5">
    <w:name w:val="MM Topic 5"/>
    <w:basedOn w:val="Ttulo5"/>
    <w:rsid w:val="00473824"/>
    <w:pPr>
      <w:keepNext/>
      <w:keepLines/>
      <w:widowControl/>
      <w:numPr>
        <w:numId w:val="9"/>
      </w:numPr>
      <w:spacing w:before="200" w:after="0" w:line="276" w:lineRule="auto"/>
      <w:ind w:left="360"/>
    </w:pPr>
    <w:rPr>
      <w:rFonts w:asciiTheme="majorHAnsi" w:eastAsiaTheme="majorEastAsia" w:hAnsiTheme="majorHAnsi" w:cstheme="majorBidi"/>
      <w:color w:val="243F60" w:themeColor="accent1" w:themeShade="7F"/>
      <w:szCs w:val="22"/>
      <w:lang w:val="en-US"/>
    </w:rPr>
  </w:style>
  <w:style w:type="paragraph" w:customStyle="1" w:styleId="MMTopic6">
    <w:name w:val="MM Topic 6"/>
    <w:basedOn w:val="Ttulo6"/>
    <w:rsid w:val="00473824"/>
    <w:pPr>
      <w:keepNext/>
      <w:keepLines/>
      <w:widowControl/>
      <w:numPr>
        <w:numId w:val="9"/>
      </w:numPr>
      <w:spacing w:before="200" w:after="0" w:line="276" w:lineRule="auto"/>
      <w:ind w:left="360"/>
    </w:pPr>
    <w:rPr>
      <w:rFonts w:asciiTheme="majorHAnsi" w:eastAsiaTheme="majorEastAsia" w:hAnsiTheme="majorHAnsi" w:cstheme="majorBidi"/>
      <w:iCs/>
      <w:color w:val="243F60" w:themeColor="accent1" w:themeShade="7F"/>
      <w:szCs w:val="22"/>
      <w:lang w:val="en-US"/>
    </w:rPr>
  </w:style>
  <w:style w:type="paragraph" w:customStyle="1" w:styleId="MMTopic7">
    <w:name w:val="MM Topic 7"/>
    <w:basedOn w:val="Ttulo7"/>
    <w:rsid w:val="00473824"/>
    <w:pPr>
      <w:keepNext/>
      <w:keepLines/>
      <w:widowControl/>
      <w:numPr>
        <w:numId w:val="9"/>
      </w:numPr>
      <w:spacing w:before="200" w:after="0" w:line="276" w:lineRule="auto"/>
      <w:ind w:left="360"/>
    </w:pPr>
    <w:rPr>
      <w:rFonts w:asciiTheme="majorHAnsi" w:eastAsiaTheme="majorEastAsia" w:hAnsiTheme="majorHAnsi" w:cstheme="majorBidi"/>
      <w:i/>
      <w:iCs/>
      <w:color w:val="404040" w:themeColor="text1" w:themeTint="BF"/>
      <w:sz w:val="22"/>
      <w:szCs w:val="22"/>
      <w:lang w:val="en-US"/>
    </w:rPr>
  </w:style>
  <w:style w:type="paragraph" w:customStyle="1" w:styleId="MMTopic8">
    <w:name w:val="MM Topic 8"/>
    <w:basedOn w:val="Ttulo8"/>
    <w:rsid w:val="00473824"/>
    <w:pPr>
      <w:keepNext/>
      <w:keepLines/>
      <w:widowControl/>
      <w:numPr>
        <w:numId w:val="9"/>
      </w:numPr>
      <w:spacing w:before="200" w:after="0" w:line="276" w:lineRule="auto"/>
      <w:ind w:left="360"/>
    </w:pPr>
    <w:rPr>
      <w:rFonts w:asciiTheme="majorHAnsi" w:eastAsiaTheme="majorEastAsia" w:hAnsiTheme="majorHAnsi" w:cstheme="majorBidi"/>
      <w:i w:val="0"/>
      <w:color w:val="404040" w:themeColor="text1" w:themeTint="BF"/>
      <w:lang w:val="en-US"/>
    </w:rPr>
  </w:style>
  <w:style w:type="paragraph" w:customStyle="1" w:styleId="MMTopic9">
    <w:name w:val="MM Topic 9"/>
    <w:basedOn w:val="Ttulo9"/>
    <w:rsid w:val="00473824"/>
    <w:pPr>
      <w:keepNext/>
      <w:keepLines/>
      <w:widowControl/>
      <w:numPr>
        <w:numId w:val="9"/>
      </w:numPr>
      <w:spacing w:before="200" w:after="0" w:line="276" w:lineRule="auto"/>
      <w:ind w:left="360"/>
    </w:pPr>
    <w:rPr>
      <w:rFonts w:asciiTheme="majorHAnsi" w:eastAsiaTheme="majorEastAsia" w:hAnsiTheme="majorHAnsi" w:cstheme="majorBidi"/>
      <w:b w:val="0"/>
      <w:iCs/>
      <w:color w:val="404040" w:themeColor="text1" w:themeTint="BF"/>
      <w:sz w:val="20"/>
      <w:lang w:val="en-US"/>
    </w:rPr>
  </w:style>
  <w:style w:type="character" w:customStyle="1" w:styleId="MMTopic2Char">
    <w:name w:val="MM Topic 2 Char"/>
    <w:basedOn w:val="Fontepargpadro"/>
    <w:link w:val="MMTopic2"/>
    <w:rsid w:val="00473824"/>
    <w:rPr>
      <w:rFonts w:asciiTheme="majorHAnsi" w:eastAsiaTheme="majorEastAsia" w:hAnsiTheme="majorHAnsi" w:cstheme="majorBidi"/>
      <w:b/>
      <w:bCs/>
      <w:color w:val="4F81BD" w:themeColor="accent1"/>
      <w:sz w:val="26"/>
      <w:szCs w:val="26"/>
      <w:lang w:val="en-US" w:eastAsia="en-US"/>
    </w:rPr>
  </w:style>
  <w:style w:type="character" w:customStyle="1" w:styleId="MMTopic3Char">
    <w:name w:val="MM Topic 3 Char"/>
    <w:basedOn w:val="Fontepargpadro"/>
    <w:link w:val="MMTopic3"/>
    <w:rsid w:val="00473824"/>
    <w:rPr>
      <w:rFonts w:asciiTheme="majorHAnsi" w:eastAsiaTheme="majorEastAsia" w:hAnsiTheme="majorHAnsi" w:cstheme="majorBidi"/>
      <w:b/>
      <w:bCs/>
      <w:color w:val="4F81BD" w:themeColor="accent1"/>
      <w:sz w:val="22"/>
      <w:szCs w:val="22"/>
      <w:lang w:val="en-US" w:eastAsia="en-US"/>
    </w:rPr>
  </w:style>
  <w:style w:type="paragraph" w:customStyle="1" w:styleId="MMEmpty">
    <w:name w:val="MM Empty"/>
    <w:basedOn w:val="Normal"/>
    <w:link w:val="MMEmptyChar"/>
    <w:rsid w:val="00473824"/>
    <w:pPr>
      <w:widowControl/>
      <w:spacing w:before="0" w:after="200" w:line="276" w:lineRule="auto"/>
    </w:pPr>
    <w:rPr>
      <w:rFonts w:asciiTheme="minorHAnsi" w:eastAsiaTheme="minorHAnsi" w:hAnsiTheme="minorHAnsi" w:cstheme="minorBidi"/>
      <w:sz w:val="22"/>
      <w:szCs w:val="22"/>
      <w:lang w:val="en-US"/>
    </w:rPr>
  </w:style>
  <w:style w:type="character" w:customStyle="1" w:styleId="MMEmptyChar">
    <w:name w:val="MM Empty Char"/>
    <w:basedOn w:val="Fontepargpadro"/>
    <w:link w:val="MMEmpty"/>
    <w:rsid w:val="00473824"/>
    <w:rPr>
      <w:rFonts w:asciiTheme="minorHAnsi" w:eastAsiaTheme="minorHAnsi" w:hAnsiTheme="minorHAnsi" w:cstheme="minorBidi"/>
      <w:sz w:val="22"/>
      <w:szCs w:val="22"/>
      <w:lang w:val="en-US" w:eastAsia="en-US"/>
    </w:rPr>
  </w:style>
  <w:style w:type="table" w:customStyle="1" w:styleId="SombreamentoMdio1-nfase11">
    <w:name w:val="Sombreamento Médio 1 - Ênfase 11"/>
    <w:basedOn w:val="Tabelanormal"/>
    <w:uiPriority w:val="63"/>
    <w:rsid w:val="004075E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SombreamentoClaro-nfase12">
    <w:name w:val="Sombreamento Claro - Ênfase 12"/>
    <w:basedOn w:val="Tabelanormal"/>
    <w:uiPriority w:val="60"/>
    <w:rsid w:val="00AC044D"/>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A3B"/>
    <w:pPr>
      <w:widowControl w:val="0"/>
      <w:spacing w:before="60" w:after="60" w:line="240" w:lineRule="atLeast"/>
    </w:pPr>
    <w:rPr>
      <w:lang w:val="en-GB" w:eastAsia="en-US"/>
    </w:rPr>
  </w:style>
  <w:style w:type="paragraph" w:styleId="Ttulo1">
    <w:name w:val="heading 1"/>
    <w:basedOn w:val="Normal"/>
    <w:next w:val="Ttulo2"/>
    <w:qFormat/>
    <w:pPr>
      <w:keepNext/>
      <w:widowControl/>
      <w:spacing w:before="240" w:line="240" w:lineRule="auto"/>
      <w:ind w:left="-1134"/>
      <w:jc w:val="center"/>
      <w:outlineLvl w:val="0"/>
    </w:pPr>
    <w:rPr>
      <w:rFonts w:ascii="Arial" w:hAnsi="Arial"/>
      <w:b/>
      <w:kern w:val="28"/>
      <w:sz w:val="32"/>
    </w:rPr>
  </w:style>
  <w:style w:type="paragraph" w:styleId="Ttulo2">
    <w:name w:val="heading 2"/>
    <w:basedOn w:val="Ttulo1"/>
    <w:next w:val="Ttulo3"/>
    <w:qFormat/>
    <w:pPr>
      <w:spacing w:after="120"/>
      <w:jc w:val="left"/>
      <w:outlineLvl w:val="1"/>
    </w:pPr>
  </w:style>
  <w:style w:type="paragraph" w:styleId="Ttulo3">
    <w:name w:val="heading 3"/>
    <w:basedOn w:val="Ttulo2"/>
    <w:next w:val="Normal"/>
    <w:qFormat/>
    <w:pPr>
      <w:spacing w:after="0"/>
      <w:outlineLvl w:val="2"/>
    </w:pPr>
    <w:rPr>
      <w:sz w:val="24"/>
    </w:rPr>
  </w:style>
  <w:style w:type="paragraph" w:styleId="Ttulo4">
    <w:name w:val="heading 4"/>
    <w:basedOn w:val="Normal"/>
    <w:next w:val="Normal"/>
    <w:qFormat/>
    <w:pPr>
      <w:keepNext/>
      <w:widowControl/>
      <w:spacing w:before="120" w:after="120" w:line="240" w:lineRule="auto"/>
      <w:outlineLvl w:val="3"/>
    </w:pPr>
    <w:rPr>
      <w:rFonts w:ascii="Arial" w:hAnsi="Arial"/>
      <w:b/>
      <w:sz w:val="22"/>
    </w:rPr>
  </w:style>
  <w:style w:type="paragraph" w:styleId="Ttulo5">
    <w:name w:val="heading 5"/>
    <w:basedOn w:val="Normal"/>
    <w:next w:val="Normal"/>
    <w:qFormat/>
    <w:pPr>
      <w:numPr>
        <w:ilvl w:val="4"/>
        <w:numId w:val="1"/>
      </w:numPr>
      <w:spacing w:before="240"/>
      <w:outlineLvl w:val="4"/>
    </w:pPr>
    <w:rPr>
      <w:sz w:val="22"/>
    </w:rPr>
  </w:style>
  <w:style w:type="paragraph" w:styleId="Ttulo6">
    <w:name w:val="heading 6"/>
    <w:basedOn w:val="Normal"/>
    <w:next w:val="Normal"/>
    <w:qFormat/>
    <w:pPr>
      <w:numPr>
        <w:ilvl w:val="5"/>
        <w:numId w:val="1"/>
      </w:numPr>
      <w:spacing w:before="240"/>
      <w:outlineLvl w:val="5"/>
    </w:pPr>
    <w:rPr>
      <w:i/>
      <w:sz w:val="22"/>
    </w:rPr>
  </w:style>
  <w:style w:type="paragraph" w:styleId="Ttulo7">
    <w:name w:val="heading 7"/>
    <w:basedOn w:val="Normal"/>
    <w:next w:val="Normal"/>
    <w:qFormat/>
    <w:pPr>
      <w:numPr>
        <w:ilvl w:val="6"/>
        <w:numId w:val="1"/>
      </w:numPr>
      <w:spacing w:before="240"/>
      <w:outlineLvl w:val="6"/>
    </w:pPr>
  </w:style>
  <w:style w:type="paragraph" w:styleId="Ttulo8">
    <w:name w:val="heading 8"/>
    <w:basedOn w:val="Normal"/>
    <w:next w:val="Normal"/>
    <w:qFormat/>
    <w:pPr>
      <w:numPr>
        <w:ilvl w:val="7"/>
        <w:numId w:val="1"/>
      </w:numPr>
      <w:spacing w:before="240"/>
      <w:outlineLvl w:val="7"/>
    </w:pPr>
    <w:rPr>
      <w:i/>
    </w:rPr>
  </w:style>
  <w:style w:type="paragraph" w:styleId="Ttulo9">
    <w:name w:val="heading 9"/>
    <w:basedOn w:val="Normal"/>
    <w:next w:val="Normal"/>
    <w:qFormat/>
    <w:pPr>
      <w:numPr>
        <w:ilvl w:val="8"/>
        <w:numId w:val="1"/>
      </w:numPr>
      <w:spacing w:before="24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tulo">
    <w:name w:val="Title"/>
    <w:basedOn w:val="Normal"/>
    <w:next w:val="Normal"/>
    <w:qFormat/>
    <w:pPr>
      <w:spacing w:line="240" w:lineRule="auto"/>
      <w:jc w:val="center"/>
    </w:pPr>
    <w:rPr>
      <w:rFonts w:ascii="Arial" w:hAnsi="Arial"/>
      <w:b/>
      <w:sz w:val="36"/>
    </w:rPr>
  </w:style>
  <w:style w:type="paragraph" w:styleId="Subttulo">
    <w:name w:val="Subtitle"/>
    <w:basedOn w:val="Normal"/>
    <w:qFormat/>
    <w:pPr>
      <w:jc w:val="center"/>
    </w:pPr>
    <w:rPr>
      <w:rFonts w:ascii="Arial" w:hAnsi="Arial"/>
      <w:i/>
      <w:sz w:val="36"/>
      <w:lang w:val="en-AU"/>
    </w:rPr>
  </w:style>
  <w:style w:type="paragraph" w:styleId="Recuonormal">
    <w:name w:val="Normal Indent"/>
    <w:basedOn w:val="Normal"/>
    <w:semiHidden/>
    <w:pPr>
      <w:ind w:left="900" w:hanging="900"/>
    </w:pPr>
  </w:style>
  <w:style w:type="paragraph" w:styleId="Sumrio1">
    <w:name w:val="toc 1"/>
    <w:basedOn w:val="Normal"/>
    <w:next w:val="Normal"/>
    <w:uiPriority w:val="39"/>
    <w:pPr>
      <w:spacing w:before="120" w:after="120"/>
    </w:pPr>
    <w:rPr>
      <w:b/>
      <w:caps/>
    </w:rPr>
  </w:style>
  <w:style w:type="paragraph" w:styleId="Sumrio2">
    <w:name w:val="toc 2"/>
    <w:basedOn w:val="Normal"/>
    <w:next w:val="Normal"/>
    <w:uiPriority w:val="39"/>
    <w:pPr>
      <w:spacing w:before="0" w:after="0"/>
      <w:ind w:left="202"/>
    </w:pPr>
    <w:rPr>
      <w:smallCaps/>
    </w:rPr>
  </w:style>
  <w:style w:type="paragraph" w:styleId="Sumrio3">
    <w:name w:val="toc 3"/>
    <w:basedOn w:val="Normal"/>
    <w:next w:val="Normal"/>
    <w:uiPriority w:val="39"/>
    <w:pPr>
      <w:ind w:left="400"/>
    </w:pPr>
    <w:rPr>
      <w:i/>
    </w:r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Next/>
      <w:keepLines/>
      <w:spacing w:before="0" w:after="0"/>
    </w:pPr>
    <w:rPr>
      <w:i/>
      <w:color w:val="0000FF"/>
      <w:sz w:val="16"/>
    </w:rPr>
  </w:style>
  <w:style w:type="paragraph" w:styleId="Corpodetexto">
    <w:name w:val="Body Text"/>
    <w:basedOn w:val="Normal"/>
    <w:semiHidden/>
    <w:pPr>
      <w:keepLines/>
      <w:spacing w:after="120"/>
      <w:ind w:left="720"/>
    </w:pPr>
  </w:style>
  <w:style w:type="paragraph" w:styleId="MapadoDocumento">
    <w:name w:val="Document Map"/>
    <w:basedOn w:val="Normal"/>
    <w:semiHidden/>
    <w:pPr>
      <w:shd w:val="clear" w:color="auto" w:fill="000080"/>
    </w:pPr>
    <w:rPr>
      <w:rFonts w:ascii="Tahoma" w:hAnsi="Tahoma"/>
    </w:rPr>
  </w:style>
  <w:style w:type="character" w:styleId="Refdenotaderodap">
    <w:name w:val="footnote reference"/>
    <w:semiHidden/>
    <w:rPr>
      <w:sz w:val="20"/>
      <w:vertAlign w:val="superscript"/>
    </w:rPr>
  </w:style>
  <w:style w:type="paragraph" w:styleId="Textodenotaderodap">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Sumrio4">
    <w:name w:val="toc 4"/>
    <w:basedOn w:val="Normal"/>
    <w:next w:val="Normal"/>
    <w:semiHidden/>
    <w:pPr>
      <w:ind w:left="600"/>
    </w:pPr>
    <w:rPr>
      <w:sz w:val="18"/>
    </w:rPr>
  </w:style>
  <w:style w:type="paragraph" w:styleId="Sumrio5">
    <w:name w:val="toc 5"/>
    <w:basedOn w:val="Normal"/>
    <w:next w:val="Normal"/>
    <w:semiHidden/>
    <w:pPr>
      <w:ind w:left="800"/>
    </w:pPr>
    <w:rPr>
      <w:sz w:val="18"/>
    </w:rPr>
  </w:style>
  <w:style w:type="paragraph" w:styleId="Sumrio6">
    <w:name w:val="toc 6"/>
    <w:basedOn w:val="Normal"/>
    <w:next w:val="Normal"/>
    <w:semiHidden/>
    <w:pPr>
      <w:ind w:left="1000"/>
    </w:pPr>
    <w:rPr>
      <w:sz w:val="18"/>
    </w:rPr>
  </w:style>
  <w:style w:type="paragraph" w:styleId="Sumrio7">
    <w:name w:val="toc 7"/>
    <w:basedOn w:val="Normal"/>
    <w:next w:val="Normal"/>
    <w:semiHidden/>
    <w:pPr>
      <w:ind w:left="1200"/>
    </w:pPr>
    <w:rPr>
      <w:sz w:val="18"/>
    </w:rPr>
  </w:style>
  <w:style w:type="paragraph" w:styleId="Sumrio8">
    <w:name w:val="toc 8"/>
    <w:basedOn w:val="Normal"/>
    <w:next w:val="Normal"/>
    <w:semiHidden/>
    <w:pPr>
      <w:ind w:left="1400"/>
    </w:pPr>
    <w:rPr>
      <w:sz w:val="18"/>
    </w:rPr>
  </w:style>
  <w:style w:type="paragraph" w:styleId="Sumrio9">
    <w:name w:val="toc 9"/>
    <w:basedOn w:val="Normal"/>
    <w:next w:val="Normal"/>
    <w:semiHidden/>
    <w:pPr>
      <w:ind w:left="1600"/>
    </w:pPr>
    <w:rPr>
      <w:sz w:val="18"/>
    </w:rPr>
  </w:style>
  <w:style w:type="paragraph" w:styleId="Corpodetexto2">
    <w:name w:val="Body Text 2"/>
    <w:basedOn w:val="Normal"/>
    <w:semiHidden/>
    <w:rPr>
      <w:i/>
      <w:color w:val="0000FF"/>
    </w:rPr>
  </w:style>
  <w:style w:type="paragraph" w:styleId="Recuodecorpodetexto">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hanging="360"/>
      <w:jc w:val="both"/>
    </w:pPr>
    <w:rPr>
      <w:rFonts w:ascii="Book Antiqua" w:hAnsi="Book Antiqua"/>
    </w:rPr>
  </w:style>
  <w:style w:type="paragraph" w:customStyle="1" w:styleId="InfoBlue">
    <w:name w:val="InfoBlue"/>
    <w:basedOn w:val="Normal"/>
    <w:next w:val="Corpodetexto"/>
    <w:autoRedefine/>
    <w:pPr>
      <w:tabs>
        <w:tab w:val="left" w:pos="2358"/>
        <w:tab w:val="left" w:pos="9820"/>
      </w:tabs>
      <w:spacing w:line="240" w:lineRule="auto"/>
      <w:ind w:left="720"/>
    </w:pPr>
    <w:rPr>
      <w:i/>
      <w:color w:val="0000FF"/>
    </w:rPr>
  </w:style>
  <w:style w:type="character" w:styleId="Hyperlink">
    <w:name w:val="Hyperlink"/>
    <w:uiPriority w:val="99"/>
    <w:rPr>
      <w:color w:val="0000FF"/>
      <w:u w:val="single"/>
    </w:rPr>
  </w:style>
  <w:style w:type="character" w:styleId="HiperlinkVisitado">
    <w:name w:val="FollowedHyperlink"/>
    <w:semiHidden/>
    <w:rPr>
      <w:color w:val="800080"/>
      <w:u w:val="single"/>
    </w:rPr>
  </w:style>
  <w:style w:type="character" w:styleId="Forte">
    <w:name w:val="Strong"/>
    <w:qFormat/>
    <w:rPr>
      <w:b/>
      <w:bCs/>
    </w:rPr>
  </w:style>
  <w:style w:type="paragraph" w:styleId="Recuodecorpodetexto2">
    <w:name w:val="Body Text Indent 2"/>
    <w:basedOn w:val="Normal"/>
    <w:semiHidden/>
    <w:pPr>
      <w:ind w:left="1800" w:hanging="1800"/>
    </w:pPr>
  </w:style>
  <w:style w:type="paragraph" w:styleId="Recuodecorpodetexto3">
    <w:name w:val="Body Text Indent 3"/>
    <w:basedOn w:val="Normal"/>
    <w:semiHidden/>
    <w:pPr>
      <w:ind w:left="720"/>
    </w:pPr>
  </w:style>
  <w:style w:type="paragraph" w:customStyle="1" w:styleId="TableTextsmall">
    <w:name w:val="Table Text small"/>
    <w:basedOn w:val="Normal"/>
    <w:pPr>
      <w:widowControl/>
      <w:spacing w:before="20" w:after="20" w:line="240" w:lineRule="exact"/>
    </w:pPr>
    <w:rPr>
      <w:rFonts w:ascii="Arial" w:hAnsi="Arial"/>
      <w:i/>
    </w:rPr>
  </w:style>
  <w:style w:type="paragraph" w:customStyle="1" w:styleId="BulletText1">
    <w:name w:val="Bullet Text 1"/>
    <w:basedOn w:val="Commarcadores"/>
    <w:pPr>
      <w:widowControl/>
      <w:numPr>
        <w:numId w:val="4"/>
      </w:numPr>
      <w:spacing w:before="120" w:after="0" w:line="240" w:lineRule="auto"/>
    </w:pPr>
    <w:rPr>
      <w:sz w:val="22"/>
    </w:rPr>
  </w:style>
  <w:style w:type="paragraph" w:styleId="Commarcadores">
    <w:name w:val="List Bullet"/>
    <w:basedOn w:val="Normal"/>
    <w:autoRedefine/>
    <w:semiHidden/>
    <w:pPr>
      <w:numPr>
        <w:numId w:val="3"/>
      </w:numPr>
    </w:pPr>
  </w:style>
  <w:style w:type="paragraph" w:customStyle="1" w:styleId="BulletText2">
    <w:name w:val="Bullet Text 2"/>
    <w:basedOn w:val="Commarcadores2"/>
    <w:pPr>
      <w:widowControl/>
      <w:numPr>
        <w:numId w:val="0"/>
      </w:numPr>
      <w:tabs>
        <w:tab w:val="num" w:pos="643"/>
      </w:tabs>
      <w:spacing w:before="120" w:after="0" w:line="240" w:lineRule="auto"/>
      <w:ind w:left="643" w:hanging="360"/>
    </w:pPr>
    <w:rPr>
      <w:sz w:val="22"/>
    </w:rPr>
  </w:style>
  <w:style w:type="paragraph" w:styleId="Commarcadores2">
    <w:name w:val="List Bullet 2"/>
    <w:basedOn w:val="Normal"/>
    <w:autoRedefine/>
    <w:semiHidden/>
    <w:pPr>
      <w:numPr>
        <w:numId w:val="5"/>
      </w:numPr>
    </w:pPr>
  </w:style>
  <w:style w:type="character" w:customStyle="1" w:styleId="concept">
    <w:name w:val="concept"/>
    <w:rPr>
      <w:i/>
    </w:rPr>
  </w:style>
  <w:style w:type="character" w:customStyle="1" w:styleId="key">
    <w:name w:val="key"/>
    <w:rPr>
      <w:b/>
    </w:rPr>
  </w:style>
  <w:style w:type="character" w:customStyle="1" w:styleId="Mono">
    <w:name w:val="Mono"/>
    <w:rPr>
      <w:rFonts w:ascii="Monotype.com" w:hAnsi="Monotype.com"/>
      <w:sz w:val="18"/>
    </w:rPr>
  </w:style>
  <w:style w:type="character" w:customStyle="1" w:styleId="Option">
    <w:name w:val="Option"/>
    <w:rPr>
      <w:rFonts w:ascii="Arial Narrow" w:hAnsi="Arial Narrow"/>
      <w:b/>
    </w:rPr>
  </w:style>
  <w:style w:type="paragraph" w:customStyle="1" w:styleId="picture">
    <w:name w:val="picture"/>
    <w:basedOn w:val="Normal"/>
    <w:next w:val="Textoembloco"/>
    <w:pPr>
      <w:widowControl/>
      <w:spacing w:before="120" w:after="120" w:line="240" w:lineRule="auto"/>
      <w:jc w:val="center"/>
    </w:pPr>
    <w:rPr>
      <w:sz w:val="22"/>
    </w:rPr>
  </w:style>
  <w:style w:type="paragraph" w:styleId="Textoembloco">
    <w:name w:val="Block Text"/>
    <w:basedOn w:val="Normal"/>
    <w:semiHidden/>
    <w:pPr>
      <w:spacing w:after="120"/>
      <w:ind w:left="1440" w:right="1440"/>
    </w:pPr>
  </w:style>
  <w:style w:type="paragraph" w:customStyle="1" w:styleId="TableText0">
    <w:name w:val="Table Text"/>
    <w:basedOn w:val="Normal"/>
    <w:pPr>
      <w:widowControl/>
      <w:spacing w:before="120" w:after="0" w:line="240" w:lineRule="auto"/>
    </w:pPr>
  </w:style>
  <w:style w:type="paragraph" w:customStyle="1" w:styleId="TableHeaderText">
    <w:name w:val="Table Header Text"/>
    <w:basedOn w:val="TableText0"/>
    <w:rPr>
      <w:rFonts w:ascii="Arial" w:hAnsi="Arial"/>
      <w:b/>
    </w:rPr>
  </w:style>
  <w:style w:type="paragraph" w:customStyle="1" w:styleId="commentary">
    <w:name w:val="commentary"/>
    <w:basedOn w:val="Normal"/>
    <w:rPr>
      <w:i/>
      <w:vanish/>
      <w:color w:val="0000FF"/>
    </w:rPr>
  </w:style>
  <w:style w:type="character" w:customStyle="1" w:styleId="O7">
    <w:name w:val="O_7"/>
    <w:rPr>
      <w:i/>
      <w:color w:val="000000"/>
    </w:rPr>
  </w:style>
  <w:style w:type="paragraph" w:customStyle="1" w:styleId="O26">
    <w:name w:val="O_26"/>
    <w:pPr>
      <w:spacing w:before="60" w:after="60" w:line="242" w:lineRule="auto"/>
      <w:jc w:val="center"/>
    </w:pPr>
    <w:rPr>
      <w:rFonts w:ascii="Arial" w:hAnsi="Arial"/>
      <w:b/>
      <w:snapToGrid w:val="0"/>
      <w:color w:val="000000"/>
      <w:sz w:val="22"/>
      <w:lang w:val="en-US" w:eastAsia="en-US"/>
    </w:rPr>
  </w:style>
  <w:style w:type="paragraph" w:customStyle="1" w:styleId="O25">
    <w:name w:val="O_25"/>
    <w:pPr>
      <w:spacing w:before="60" w:after="60" w:line="242" w:lineRule="auto"/>
    </w:pPr>
    <w:rPr>
      <w:snapToGrid w:val="0"/>
      <w:color w:val="000000"/>
      <w:sz w:val="24"/>
      <w:lang w:val="en-US" w:eastAsia="en-US"/>
    </w:rPr>
  </w:style>
  <w:style w:type="paragraph" w:customStyle="1" w:styleId="O865">
    <w:name w:val="O_865"/>
    <w:pPr>
      <w:spacing w:before="240" w:line="242" w:lineRule="auto"/>
    </w:pPr>
    <w:rPr>
      <w:rFonts w:ascii="Arial" w:hAnsi="Arial"/>
      <w:b/>
      <w:snapToGrid w:val="0"/>
      <w:color w:val="000000"/>
      <w:sz w:val="22"/>
      <w:lang w:val="en-US" w:eastAsia="en-US"/>
    </w:rPr>
  </w:style>
  <w:style w:type="paragraph" w:customStyle="1" w:styleId="Group">
    <w:name w:val="Group"/>
    <w:basedOn w:val="Normal"/>
    <w:pPr>
      <w:widowControl/>
      <w:spacing w:before="0" w:after="0" w:line="240" w:lineRule="auto"/>
      <w:jc w:val="center"/>
    </w:pPr>
    <w:rPr>
      <w:sz w:val="48"/>
    </w:rPr>
  </w:style>
  <w:style w:type="paragraph" w:customStyle="1" w:styleId="TOC">
    <w:name w:val="TOC"/>
    <w:basedOn w:val="Group"/>
    <w:pPr>
      <w:spacing w:before="120" w:after="240"/>
    </w:pPr>
    <w:rPr>
      <w:sz w:val="28"/>
    </w:rPr>
  </w:style>
  <w:style w:type="paragraph" w:customStyle="1" w:styleId="DCCell">
    <w:name w:val="DCCell"/>
    <w:basedOn w:val="Corpodetexto"/>
    <w:pPr>
      <w:keepLines w:val="0"/>
      <w:widowControl/>
      <w:spacing w:before="120" w:line="240" w:lineRule="auto"/>
      <w:ind w:left="0"/>
      <w:jc w:val="both"/>
    </w:pPr>
    <w:rPr>
      <w:sz w:val="24"/>
    </w:rPr>
  </w:style>
  <w:style w:type="paragraph" w:styleId="Legenda">
    <w:name w:val="caption"/>
    <w:basedOn w:val="Normal"/>
    <w:next w:val="Normal"/>
    <w:qFormat/>
    <w:pPr>
      <w:widowControl/>
      <w:spacing w:before="120" w:after="120" w:line="240" w:lineRule="auto"/>
    </w:pPr>
    <w:rPr>
      <w:b/>
    </w:rPr>
  </w:style>
  <w:style w:type="paragraph" w:customStyle="1" w:styleId="Style52">
    <w:name w:val="Style52"/>
    <w:rPr>
      <w:rFonts w:ascii="Arial" w:hAnsi="Arial"/>
      <w:snapToGrid w:val="0"/>
      <w:sz w:val="24"/>
      <w:lang w:val="en-US" w:eastAsia="en-US"/>
    </w:rPr>
  </w:style>
  <w:style w:type="paragraph" w:customStyle="1" w:styleId="Section">
    <w:name w:val="Section"/>
    <w:basedOn w:val="Group"/>
    <w:rPr>
      <w:sz w:val="36"/>
    </w:rPr>
  </w:style>
  <w:style w:type="paragraph" w:customStyle="1" w:styleId="SmallBodyText">
    <w:name w:val="Small Body Text"/>
    <w:basedOn w:val="Corpodetexto"/>
    <w:pPr>
      <w:keepLines w:val="0"/>
      <w:widowControl/>
      <w:spacing w:before="0" w:line="240" w:lineRule="auto"/>
      <w:ind w:left="0"/>
      <w:jc w:val="both"/>
    </w:pPr>
    <w:rPr>
      <w:sz w:val="24"/>
    </w:rPr>
  </w:style>
  <w:style w:type="paragraph" w:customStyle="1" w:styleId="StatusCell">
    <w:name w:val="StatusCell"/>
    <w:basedOn w:val="Corpodetexto"/>
    <w:pPr>
      <w:keepLines w:val="0"/>
      <w:widowControl/>
      <w:spacing w:after="60" w:line="240" w:lineRule="auto"/>
      <w:ind w:left="0"/>
      <w:jc w:val="both"/>
    </w:pPr>
    <w:rPr>
      <w:b/>
      <w:sz w:val="24"/>
    </w:rPr>
  </w:style>
  <w:style w:type="paragraph" w:customStyle="1" w:styleId="RHCell">
    <w:name w:val="RHCell"/>
    <w:basedOn w:val="DCCell"/>
  </w:style>
  <w:style w:type="paragraph" w:customStyle="1" w:styleId="SWOTHead">
    <w:name w:val="SWOTHead"/>
    <w:basedOn w:val="Corpodetexto"/>
    <w:pPr>
      <w:keepLines w:val="0"/>
      <w:widowControl/>
      <w:spacing w:after="60" w:line="240" w:lineRule="auto"/>
      <w:ind w:left="0"/>
      <w:jc w:val="center"/>
    </w:pPr>
    <w:rPr>
      <w:rFonts w:ascii="Arial" w:hAnsi="Arial"/>
      <w:b/>
      <w:sz w:val="28"/>
    </w:rPr>
  </w:style>
  <w:style w:type="paragraph" w:customStyle="1" w:styleId="SWOTCell">
    <w:name w:val="SWOTCell"/>
    <w:basedOn w:val="Corpodetexto"/>
    <w:pPr>
      <w:keepLines w:val="0"/>
      <w:widowControl/>
      <w:numPr>
        <w:numId w:val="6"/>
      </w:numPr>
      <w:spacing w:before="20" w:after="20" w:line="240" w:lineRule="auto"/>
      <w:jc w:val="both"/>
    </w:pPr>
    <w:rPr>
      <w:rFonts w:ascii="Arial" w:hAnsi="Arial"/>
    </w:rPr>
  </w:style>
  <w:style w:type="paragraph" w:customStyle="1" w:styleId="TabHead">
    <w:name w:val="TabHead"/>
    <w:basedOn w:val="StatusCell"/>
    <w:pPr>
      <w:jc w:val="center"/>
    </w:pPr>
  </w:style>
  <w:style w:type="paragraph" w:customStyle="1" w:styleId="TabCell">
    <w:name w:val="TabCell"/>
    <w:basedOn w:val="RHCell"/>
    <w:pPr>
      <w:spacing w:before="0" w:after="0"/>
    </w:pPr>
  </w:style>
  <w:style w:type="paragraph" w:customStyle="1" w:styleId="FRNumberedItem">
    <w:name w:val="FR NumberedItem"/>
    <w:basedOn w:val="Corpodetexto"/>
    <w:next w:val="Corpodetexto"/>
    <w:pPr>
      <w:keepLines w:val="0"/>
      <w:widowControl/>
      <w:numPr>
        <w:numId w:val="7"/>
      </w:numPr>
      <w:spacing w:after="60" w:line="240" w:lineRule="auto"/>
      <w:jc w:val="both"/>
    </w:pPr>
    <w:rPr>
      <w:rFonts w:ascii="Arial" w:hAnsi="Arial"/>
      <w:b/>
      <w:sz w:val="24"/>
    </w:rPr>
  </w:style>
  <w:style w:type="paragraph" w:customStyle="1" w:styleId="NFNumberedItem">
    <w:name w:val="NFNumberedItem"/>
    <w:basedOn w:val="Corpodetexto"/>
    <w:next w:val="Corpodetexto"/>
    <w:pPr>
      <w:keepLines w:val="0"/>
      <w:widowControl/>
      <w:numPr>
        <w:numId w:val="9"/>
      </w:numPr>
      <w:spacing w:after="60" w:line="240" w:lineRule="auto"/>
      <w:ind w:left="357" w:hanging="357"/>
      <w:jc w:val="both"/>
    </w:pPr>
    <w:rPr>
      <w:rFonts w:ascii="Arial" w:hAnsi="Arial"/>
      <w:b/>
      <w:sz w:val="24"/>
    </w:rPr>
  </w:style>
  <w:style w:type="paragraph" w:customStyle="1" w:styleId="PDNumberedItem">
    <w:name w:val="PD NumberedItem"/>
    <w:basedOn w:val="Corpodetexto"/>
    <w:next w:val="Corpodetexto"/>
    <w:pPr>
      <w:keepLines w:val="0"/>
      <w:widowControl/>
      <w:numPr>
        <w:numId w:val="8"/>
      </w:numPr>
      <w:spacing w:after="60" w:line="240" w:lineRule="auto"/>
      <w:ind w:left="357" w:hanging="357"/>
      <w:jc w:val="both"/>
    </w:pPr>
    <w:rPr>
      <w:rFonts w:ascii="Arial" w:hAnsi="Arial"/>
      <w:b/>
      <w:sz w:val="24"/>
    </w:rPr>
  </w:style>
  <w:style w:type="character" w:styleId="Refdecomentrio">
    <w:name w:val="annotation reference"/>
    <w:semiHidden/>
    <w:rPr>
      <w:sz w:val="16"/>
    </w:rPr>
  </w:style>
  <w:style w:type="paragraph" w:customStyle="1" w:styleId="Version">
    <w:name w:val="Version"/>
    <w:basedOn w:val="Normal"/>
    <w:next w:val="Normal"/>
    <w:pPr>
      <w:jc w:val="right"/>
    </w:pPr>
    <w:rPr>
      <w:rFonts w:ascii="Arial" w:hAnsi="Arial"/>
      <w:sz w:val="28"/>
    </w:rPr>
  </w:style>
  <w:style w:type="paragraph" w:customStyle="1" w:styleId="DocID">
    <w:name w:val="DocID"/>
    <w:basedOn w:val="Version"/>
  </w:style>
  <w:style w:type="paragraph" w:customStyle="1" w:styleId="DocDate">
    <w:name w:val="DocDate"/>
    <w:basedOn w:val="Version"/>
  </w:style>
  <w:style w:type="paragraph" w:styleId="Corpodetexto3">
    <w:name w:val="Body Text 3"/>
    <w:basedOn w:val="Normal"/>
    <w:semiHidden/>
    <w:rPr>
      <w:color w:val="FF00FF"/>
      <w:lang w:val="pt-BR"/>
    </w:rPr>
  </w:style>
  <w:style w:type="paragraph" w:customStyle="1" w:styleId="xl25">
    <w:name w:val="xl25"/>
    <w:basedOn w:val="Normal"/>
    <w:pPr>
      <w:widowControl/>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pt-BR" w:eastAsia="pt-BR"/>
    </w:rPr>
  </w:style>
  <w:style w:type="paragraph" w:customStyle="1" w:styleId="xl26">
    <w:name w:val="xl26"/>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7">
    <w:name w:val="xl27"/>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8">
    <w:name w:val="xl28"/>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29">
    <w:name w:val="xl29"/>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0">
    <w:name w:val="xl30"/>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1">
    <w:name w:val="xl31"/>
    <w:basedOn w:val="Normal"/>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textAlignment w:val="center"/>
    </w:pPr>
    <w:rPr>
      <w:rFonts w:ascii="Arial Unicode MS" w:eastAsia="Arial Unicode MS" w:hAnsi="Arial Unicode MS" w:cs="Arial Unicode MS"/>
      <w:sz w:val="24"/>
      <w:szCs w:val="24"/>
      <w:lang w:val="pt-BR" w:eastAsia="pt-BR"/>
    </w:rPr>
  </w:style>
  <w:style w:type="paragraph" w:customStyle="1" w:styleId="xl32">
    <w:name w:val="xl32"/>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3">
    <w:name w:val="xl33"/>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4">
    <w:name w:val="xl34"/>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5">
    <w:name w:val="xl35"/>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6">
    <w:name w:val="xl36"/>
    <w:basedOn w:val="Normal"/>
    <w:pPr>
      <w:widowControl/>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7">
    <w:name w:val="xl37"/>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8">
    <w:name w:val="xl38"/>
    <w:basedOn w:val="Normal"/>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9">
    <w:name w:val="xl39"/>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40">
    <w:name w:val="xl40"/>
    <w:basedOn w:val="Normal"/>
    <w:pPr>
      <w:widowControl/>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Textodebalo1">
    <w:name w:val="Texto de balão1"/>
    <w:basedOn w:val="Normal"/>
    <w:semiHidden/>
    <w:rPr>
      <w:rFonts w:ascii="Tahoma" w:hAnsi="Tahoma" w:cs="Tahoma"/>
      <w:sz w:val="16"/>
      <w:szCs w:val="16"/>
    </w:rPr>
  </w:style>
  <w:style w:type="paragraph" w:styleId="Textodebalo">
    <w:name w:val="Balloon Text"/>
    <w:basedOn w:val="Normal"/>
    <w:link w:val="TextodebaloChar"/>
    <w:uiPriority w:val="99"/>
    <w:semiHidden/>
    <w:unhideWhenUsed/>
    <w:rsid w:val="0014523F"/>
    <w:pPr>
      <w:spacing w:before="0" w:after="0" w:line="240" w:lineRule="auto"/>
    </w:pPr>
    <w:rPr>
      <w:rFonts w:ascii="Tahoma" w:hAnsi="Tahoma" w:cs="Tahoma"/>
      <w:sz w:val="16"/>
      <w:szCs w:val="16"/>
    </w:rPr>
  </w:style>
  <w:style w:type="character" w:customStyle="1" w:styleId="TextodebaloChar">
    <w:name w:val="Texto de balão Char"/>
    <w:link w:val="Textodebalo"/>
    <w:uiPriority w:val="99"/>
    <w:semiHidden/>
    <w:rsid w:val="0014523F"/>
    <w:rPr>
      <w:rFonts w:ascii="Tahoma" w:hAnsi="Tahoma" w:cs="Tahoma"/>
      <w:sz w:val="16"/>
      <w:szCs w:val="16"/>
      <w:lang w:val="en-GB" w:eastAsia="en-US"/>
    </w:rPr>
  </w:style>
  <w:style w:type="table" w:styleId="Tabelacomgrade">
    <w:name w:val="Table Grid"/>
    <w:basedOn w:val="Tabelanormal"/>
    <w:uiPriority w:val="59"/>
    <w:rsid w:val="00407E6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SombreamentoClaro1">
    <w:name w:val="Sombreamento Claro1"/>
    <w:basedOn w:val="Tabelanormal"/>
    <w:uiPriority w:val="60"/>
    <w:rsid w:val="00407E6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mentoClaro-nfase11">
    <w:name w:val="Sombreamento Claro - Ênfase 11"/>
    <w:basedOn w:val="Tabelanormal"/>
    <w:uiPriority w:val="60"/>
    <w:rsid w:val="00407E6E"/>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SombreamentoClaro-nfase3">
    <w:name w:val="Light Shading Accent 3"/>
    <w:basedOn w:val="Tabelanormal"/>
    <w:uiPriority w:val="60"/>
    <w:rsid w:val="00407E6E"/>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paragraph" w:styleId="PargrafodaLista">
    <w:name w:val="List Paragraph"/>
    <w:basedOn w:val="Normal"/>
    <w:uiPriority w:val="34"/>
    <w:qFormat/>
    <w:rsid w:val="002D1FEA"/>
    <w:pPr>
      <w:ind w:left="720"/>
      <w:contextualSpacing/>
    </w:pPr>
  </w:style>
  <w:style w:type="paragraph" w:styleId="CabealhodoSumrio">
    <w:name w:val="TOC Heading"/>
    <w:basedOn w:val="Ttulo1"/>
    <w:next w:val="Normal"/>
    <w:uiPriority w:val="39"/>
    <w:semiHidden/>
    <w:unhideWhenUsed/>
    <w:qFormat/>
    <w:rsid w:val="00362802"/>
    <w:pPr>
      <w:keepLines/>
      <w:spacing w:before="480" w:after="0" w:line="276" w:lineRule="auto"/>
      <w:ind w:left="0"/>
      <w:jc w:val="left"/>
      <w:outlineLvl w:val="9"/>
    </w:pPr>
    <w:rPr>
      <w:rFonts w:asciiTheme="majorHAnsi" w:eastAsiaTheme="majorEastAsia" w:hAnsiTheme="majorHAnsi" w:cstheme="majorBidi"/>
      <w:bCs/>
      <w:color w:val="365F91" w:themeColor="accent1" w:themeShade="BF"/>
      <w:kern w:val="0"/>
      <w:sz w:val="28"/>
      <w:szCs w:val="28"/>
      <w:lang w:val="pt-BR" w:eastAsia="pt-BR"/>
    </w:rPr>
  </w:style>
  <w:style w:type="paragraph" w:customStyle="1" w:styleId="MMTopic1">
    <w:name w:val="MM Topic 1"/>
    <w:basedOn w:val="Ttulo1"/>
    <w:link w:val="MMTopic1Char"/>
    <w:rsid w:val="00473824"/>
    <w:pPr>
      <w:keepLines/>
      <w:numPr>
        <w:numId w:val="20"/>
      </w:numPr>
      <w:spacing w:before="480" w:after="0" w:line="276" w:lineRule="auto"/>
      <w:jc w:val="left"/>
    </w:pPr>
    <w:rPr>
      <w:rFonts w:asciiTheme="majorHAnsi" w:eastAsiaTheme="majorEastAsia" w:hAnsiTheme="majorHAnsi" w:cstheme="majorBidi"/>
      <w:bCs/>
      <w:color w:val="365F91" w:themeColor="accent1" w:themeShade="BF"/>
      <w:kern w:val="0"/>
      <w:sz w:val="28"/>
      <w:szCs w:val="28"/>
      <w:lang w:val="en-US"/>
    </w:rPr>
  </w:style>
  <w:style w:type="character" w:customStyle="1" w:styleId="MMTopic1Char">
    <w:name w:val="MM Topic 1 Char"/>
    <w:basedOn w:val="Fontepargpadro"/>
    <w:link w:val="MMTopic1"/>
    <w:rsid w:val="00473824"/>
    <w:rPr>
      <w:rFonts w:asciiTheme="majorHAnsi" w:eastAsiaTheme="majorEastAsia" w:hAnsiTheme="majorHAnsi" w:cstheme="majorBidi"/>
      <w:b/>
      <w:bCs/>
      <w:color w:val="365F91" w:themeColor="accent1" w:themeShade="BF"/>
      <w:sz w:val="28"/>
      <w:szCs w:val="28"/>
      <w:lang w:val="en-US" w:eastAsia="en-US"/>
    </w:rPr>
  </w:style>
  <w:style w:type="paragraph" w:customStyle="1" w:styleId="MMTopic2">
    <w:name w:val="MM Topic 2"/>
    <w:basedOn w:val="Ttulo2"/>
    <w:link w:val="MMTopic2Char"/>
    <w:rsid w:val="00473824"/>
    <w:pPr>
      <w:keepLines/>
      <w:numPr>
        <w:ilvl w:val="1"/>
        <w:numId w:val="20"/>
      </w:numPr>
      <w:spacing w:before="200" w:after="0" w:line="276" w:lineRule="auto"/>
    </w:pPr>
    <w:rPr>
      <w:rFonts w:asciiTheme="majorHAnsi" w:eastAsiaTheme="majorEastAsia" w:hAnsiTheme="majorHAnsi" w:cstheme="majorBidi"/>
      <w:bCs/>
      <w:color w:val="4F81BD" w:themeColor="accent1"/>
      <w:kern w:val="0"/>
      <w:sz w:val="26"/>
      <w:szCs w:val="26"/>
      <w:lang w:val="en-US"/>
    </w:rPr>
  </w:style>
  <w:style w:type="paragraph" w:customStyle="1" w:styleId="MMTopic3">
    <w:name w:val="MM Topic 3"/>
    <w:basedOn w:val="Ttulo3"/>
    <w:link w:val="MMTopic3Char"/>
    <w:rsid w:val="00473824"/>
    <w:pPr>
      <w:keepLines/>
      <w:numPr>
        <w:ilvl w:val="2"/>
        <w:numId w:val="20"/>
      </w:numPr>
      <w:spacing w:before="200" w:line="276" w:lineRule="auto"/>
      <w:ind w:left="360"/>
    </w:pPr>
    <w:rPr>
      <w:rFonts w:asciiTheme="majorHAnsi" w:eastAsiaTheme="majorEastAsia" w:hAnsiTheme="majorHAnsi" w:cstheme="majorBidi"/>
      <w:bCs/>
      <w:color w:val="4F81BD" w:themeColor="accent1"/>
      <w:kern w:val="0"/>
      <w:sz w:val="22"/>
      <w:szCs w:val="22"/>
      <w:lang w:val="en-US"/>
    </w:rPr>
  </w:style>
  <w:style w:type="paragraph" w:customStyle="1" w:styleId="MMTopic4">
    <w:name w:val="MM Topic 4"/>
    <w:basedOn w:val="Ttulo4"/>
    <w:rsid w:val="00473824"/>
    <w:pPr>
      <w:keepLines/>
      <w:numPr>
        <w:ilvl w:val="3"/>
        <w:numId w:val="20"/>
      </w:numPr>
      <w:spacing w:before="200" w:after="0" w:line="276" w:lineRule="auto"/>
      <w:ind w:left="360"/>
    </w:pPr>
    <w:rPr>
      <w:rFonts w:asciiTheme="majorHAnsi" w:eastAsiaTheme="majorEastAsia" w:hAnsiTheme="majorHAnsi" w:cstheme="majorBidi"/>
      <w:bCs/>
      <w:i/>
      <w:iCs/>
      <w:color w:val="4F81BD" w:themeColor="accent1"/>
      <w:szCs w:val="22"/>
      <w:lang w:val="en-US"/>
    </w:rPr>
  </w:style>
  <w:style w:type="paragraph" w:customStyle="1" w:styleId="MMTopic5">
    <w:name w:val="MM Topic 5"/>
    <w:basedOn w:val="Ttulo5"/>
    <w:rsid w:val="00473824"/>
    <w:pPr>
      <w:keepNext/>
      <w:keepLines/>
      <w:widowControl/>
      <w:numPr>
        <w:numId w:val="20"/>
      </w:numPr>
      <w:spacing w:before="200" w:after="0" w:line="276" w:lineRule="auto"/>
      <w:ind w:left="360"/>
    </w:pPr>
    <w:rPr>
      <w:rFonts w:asciiTheme="majorHAnsi" w:eastAsiaTheme="majorEastAsia" w:hAnsiTheme="majorHAnsi" w:cstheme="majorBidi"/>
      <w:color w:val="243F60" w:themeColor="accent1" w:themeShade="7F"/>
      <w:szCs w:val="22"/>
      <w:lang w:val="en-US"/>
    </w:rPr>
  </w:style>
  <w:style w:type="paragraph" w:customStyle="1" w:styleId="MMTopic6">
    <w:name w:val="MM Topic 6"/>
    <w:basedOn w:val="Ttulo6"/>
    <w:rsid w:val="00473824"/>
    <w:pPr>
      <w:keepNext/>
      <w:keepLines/>
      <w:widowControl/>
      <w:numPr>
        <w:numId w:val="20"/>
      </w:numPr>
      <w:spacing w:before="200" w:after="0" w:line="276" w:lineRule="auto"/>
      <w:ind w:left="360"/>
    </w:pPr>
    <w:rPr>
      <w:rFonts w:asciiTheme="majorHAnsi" w:eastAsiaTheme="majorEastAsia" w:hAnsiTheme="majorHAnsi" w:cstheme="majorBidi"/>
      <w:iCs/>
      <w:color w:val="243F60" w:themeColor="accent1" w:themeShade="7F"/>
      <w:szCs w:val="22"/>
      <w:lang w:val="en-US"/>
    </w:rPr>
  </w:style>
  <w:style w:type="paragraph" w:customStyle="1" w:styleId="MMTopic7">
    <w:name w:val="MM Topic 7"/>
    <w:basedOn w:val="Ttulo7"/>
    <w:rsid w:val="00473824"/>
    <w:pPr>
      <w:keepNext/>
      <w:keepLines/>
      <w:widowControl/>
      <w:numPr>
        <w:numId w:val="20"/>
      </w:numPr>
      <w:spacing w:before="200" w:after="0" w:line="276" w:lineRule="auto"/>
      <w:ind w:left="360"/>
    </w:pPr>
    <w:rPr>
      <w:rFonts w:asciiTheme="majorHAnsi" w:eastAsiaTheme="majorEastAsia" w:hAnsiTheme="majorHAnsi" w:cstheme="majorBidi"/>
      <w:i/>
      <w:iCs/>
      <w:color w:val="404040" w:themeColor="text1" w:themeTint="BF"/>
      <w:sz w:val="22"/>
      <w:szCs w:val="22"/>
      <w:lang w:val="en-US"/>
    </w:rPr>
  </w:style>
  <w:style w:type="paragraph" w:customStyle="1" w:styleId="MMTopic8">
    <w:name w:val="MM Topic 8"/>
    <w:basedOn w:val="Ttulo8"/>
    <w:rsid w:val="00473824"/>
    <w:pPr>
      <w:keepNext/>
      <w:keepLines/>
      <w:widowControl/>
      <w:numPr>
        <w:numId w:val="20"/>
      </w:numPr>
      <w:spacing w:before="200" w:after="0" w:line="276" w:lineRule="auto"/>
      <w:ind w:left="360"/>
    </w:pPr>
    <w:rPr>
      <w:rFonts w:asciiTheme="majorHAnsi" w:eastAsiaTheme="majorEastAsia" w:hAnsiTheme="majorHAnsi" w:cstheme="majorBidi"/>
      <w:i w:val="0"/>
      <w:color w:val="404040" w:themeColor="text1" w:themeTint="BF"/>
      <w:lang w:val="en-US"/>
    </w:rPr>
  </w:style>
  <w:style w:type="paragraph" w:customStyle="1" w:styleId="MMTopic9">
    <w:name w:val="MM Topic 9"/>
    <w:basedOn w:val="Ttulo9"/>
    <w:rsid w:val="00473824"/>
    <w:pPr>
      <w:keepNext/>
      <w:keepLines/>
      <w:widowControl/>
      <w:numPr>
        <w:numId w:val="20"/>
      </w:numPr>
      <w:spacing w:before="200" w:after="0" w:line="276" w:lineRule="auto"/>
      <w:ind w:left="360"/>
    </w:pPr>
    <w:rPr>
      <w:rFonts w:asciiTheme="majorHAnsi" w:eastAsiaTheme="majorEastAsia" w:hAnsiTheme="majorHAnsi" w:cstheme="majorBidi"/>
      <w:b w:val="0"/>
      <w:iCs/>
      <w:color w:val="404040" w:themeColor="text1" w:themeTint="BF"/>
      <w:sz w:val="20"/>
      <w:lang w:val="en-US"/>
    </w:rPr>
  </w:style>
  <w:style w:type="character" w:customStyle="1" w:styleId="MMTopic2Char">
    <w:name w:val="MM Topic 2 Char"/>
    <w:basedOn w:val="Fontepargpadro"/>
    <w:link w:val="MMTopic2"/>
    <w:rsid w:val="00473824"/>
    <w:rPr>
      <w:rFonts w:asciiTheme="majorHAnsi" w:eastAsiaTheme="majorEastAsia" w:hAnsiTheme="majorHAnsi" w:cstheme="majorBidi"/>
      <w:b/>
      <w:bCs/>
      <w:color w:val="4F81BD" w:themeColor="accent1"/>
      <w:sz w:val="26"/>
      <w:szCs w:val="26"/>
      <w:lang w:val="en-US" w:eastAsia="en-US"/>
    </w:rPr>
  </w:style>
  <w:style w:type="character" w:customStyle="1" w:styleId="MMTopic3Char">
    <w:name w:val="MM Topic 3 Char"/>
    <w:basedOn w:val="Fontepargpadro"/>
    <w:link w:val="MMTopic3"/>
    <w:rsid w:val="00473824"/>
    <w:rPr>
      <w:rFonts w:asciiTheme="majorHAnsi" w:eastAsiaTheme="majorEastAsia" w:hAnsiTheme="majorHAnsi" w:cstheme="majorBidi"/>
      <w:b/>
      <w:bCs/>
      <w:color w:val="4F81BD" w:themeColor="accent1"/>
      <w:sz w:val="22"/>
      <w:szCs w:val="22"/>
      <w:lang w:val="en-US" w:eastAsia="en-US"/>
    </w:rPr>
  </w:style>
  <w:style w:type="paragraph" w:customStyle="1" w:styleId="MMEmpty">
    <w:name w:val="MM Empty"/>
    <w:basedOn w:val="Normal"/>
    <w:link w:val="MMEmptyChar"/>
    <w:rsid w:val="00473824"/>
    <w:pPr>
      <w:widowControl/>
      <w:spacing w:before="0" w:after="200" w:line="276" w:lineRule="auto"/>
    </w:pPr>
    <w:rPr>
      <w:rFonts w:asciiTheme="minorHAnsi" w:eastAsiaTheme="minorHAnsi" w:hAnsiTheme="minorHAnsi" w:cstheme="minorBidi"/>
      <w:sz w:val="22"/>
      <w:szCs w:val="22"/>
      <w:lang w:val="en-US"/>
    </w:rPr>
  </w:style>
  <w:style w:type="character" w:customStyle="1" w:styleId="MMEmptyChar">
    <w:name w:val="MM Empty Char"/>
    <w:basedOn w:val="Fontepargpadro"/>
    <w:link w:val="MMEmpty"/>
    <w:rsid w:val="00473824"/>
    <w:rPr>
      <w:rFonts w:asciiTheme="minorHAnsi" w:eastAsiaTheme="minorHAnsi" w:hAnsiTheme="minorHAnsi" w:cstheme="minorBidi"/>
      <w:sz w:val="22"/>
      <w:szCs w:val="22"/>
      <w:lang w:val="en-US" w:eastAsia="en-US"/>
    </w:rPr>
  </w:style>
  <w:style w:type="table" w:customStyle="1" w:styleId="SombreamentoMdio1-nfase11">
    <w:name w:val="Sombreamento Médio 1 - Ênfase 11"/>
    <w:basedOn w:val="Tabelanormal"/>
    <w:uiPriority w:val="63"/>
    <w:rsid w:val="004075E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Claro-nfase12">
    <w:name w:val="Light Shading Accent 1"/>
    <w:basedOn w:val="Tabelanormal"/>
    <w:uiPriority w:val="60"/>
    <w:rsid w:val="00AC044D"/>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297738">
      <w:bodyDiv w:val="1"/>
      <w:marLeft w:val="0"/>
      <w:marRight w:val="0"/>
      <w:marTop w:val="0"/>
      <w:marBottom w:val="0"/>
      <w:divBdr>
        <w:top w:val="none" w:sz="0" w:space="0" w:color="auto"/>
        <w:left w:val="none" w:sz="0" w:space="0" w:color="auto"/>
        <w:bottom w:val="none" w:sz="0" w:space="0" w:color="auto"/>
        <w:right w:val="none" w:sz="0" w:space="0" w:color="auto"/>
      </w:divBdr>
    </w:div>
    <w:div w:id="84301195">
      <w:bodyDiv w:val="1"/>
      <w:marLeft w:val="0"/>
      <w:marRight w:val="0"/>
      <w:marTop w:val="0"/>
      <w:marBottom w:val="0"/>
      <w:divBdr>
        <w:top w:val="none" w:sz="0" w:space="0" w:color="auto"/>
        <w:left w:val="none" w:sz="0" w:space="0" w:color="auto"/>
        <w:bottom w:val="none" w:sz="0" w:space="0" w:color="auto"/>
        <w:right w:val="none" w:sz="0" w:space="0" w:color="auto"/>
      </w:divBdr>
    </w:div>
    <w:div w:id="101462960">
      <w:bodyDiv w:val="1"/>
      <w:marLeft w:val="0"/>
      <w:marRight w:val="0"/>
      <w:marTop w:val="0"/>
      <w:marBottom w:val="0"/>
      <w:divBdr>
        <w:top w:val="none" w:sz="0" w:space="0" w:color="auto"/>
        <w:left w:val="none" w:sz="0" w:space="0" w:color="auto"/>
        <w:bottom w:val="none" w:sz="0" w:space="0" w:color="auto"/>
        <w:right w:val="none" w:sz="0" w:space="0" w:color="auto"/>
      </w:divBdr>
    </w:div>
    <w:div w:id="200019400">
      <w:bodyDiv w:val="1"/>
      <w:marLeft w:val="0"/>
      <w:marRight w:val="0"/>
      <w:marTop w:val="0"/>
      <w:marBottom w:val="0"/>
      <w:divBdr>
        <w:top w:val="none" w:sz="0" w:space="0" w:color="auto"/>
        <w:left w:val="none" w:sz="0" w:space="0" w:color="auto"/>
        <w:bottom w:val="none" w:sz="0" w:space="0" w:color="auto"/>
        <w:right w:val="none" w:sz="0" w:space="0" w:color="auto"/>
      </w:divBdr>
    </w:div>
    <w:div w:id="279726388">
      <w:bodyDiv w:val="1"/>
      <w:marLeft w:val="0"/>
      <w:marRight w:val="0"/>
      <w:marTop w:val="0"/>
      <w:marBottom w:val="0"/>
      <w:divBdr>
        <w:top w:val="none" w:sz="0" w:space="0" w:color="auto"/>
        <w:left w:val="none" w:sz="0" w:space="0" w:color="auto"/>
        <w:bottom w:val="none" w:sz="0" w:space="0" w:color="auto"/>
        <w:right w:val="none" w:sz="0" w:space="0" w:color="auto"/>
      </w:divBdr>
    </w:div>
    <w:div w:id="286593295">
      <w:bodyDiv w:val="1"/>
      <w:marLeft w:val="0"/>
      <w:marRight w:val="0"/>
      <w:marTop w:val="0"/>
      <w:marBottom w:val="0"/>
      <w:divBdr>
        <w:top w:val="none" w:sz="0" w:space="0" w:color="auto"/>
        <w:left w:val="none" w:sz="0" w:space="0" w:color="auto"/>
        <w:bottom w:val="none" w:sz="0" w:space="0" w:color="auto"/>
        <w:right w:val="none" w:sz="0" w:space="0" w:color="auto"/>
      </w:divBdr>
    </w:div>
    <w:div w:id="316881447">
      <w:bodyDiv w:val="1"/>
      <w:marLeft w:val="0"/>
      <w:marRight w:val="0"/>
      <w:marTop w:val="0"/>
      <w:marBottom w:val="0"/>
      <w:divBdr>
        <w:top w:val="none" w:sz="0" w:space="0" w:color="auto"/>
        <w:left w:val="none" w:sz="0" w:space="0" w:color="auto"/>
        <w:bottom w:val="none" w:sz="0" w:space="0" w:color="auto"/>
        <w:right w:val="none" w:sz="0" w:space="0" w:color="auto"/>
      </w:divBdr>
    </w:div>
    <w:div w:id="406613521">
      <w:bodyDiv w:val="1"/>
      <w:marLeft w:val="0"/>
      <w:marRight w:val="0"/>
      <w:marTop w:val="0"/>
      <w:marBottom w:val="0"/>
      <w:divBdr>
        <w:top w:val="none" w:sz="0" w:space="0" w:color="auto"/>
        <w:left w:val="none" w:sz="0" w:space="0" w:color="auto"/>
        <w:bottom w:val="none" w:sz="0" w:space="0" w:color="auto"/>
        <w:right w:val="none" w:sz="0" w:space="0" w:color="auto"/>
      </w:divBdr>
    </w:div>
    <w:div w:id="407120586">
      <w:bodyDiv w:val="1"/>
      <w:marLeft w:val="0"/>
      <w:marRight w:val="0"/>
      <w:marTop w:val="0"/>
      <w:marBottom w:val="0"/>
      <w:divBdr>
        <w:top w:val="none" w:sz="0" w:space="0" w:color="auto"/>
        <w:left w:val="none" w:sz="0" w:space="0" w:color="auto"/>
        <w:bottom w:val="none" w:sz="0" w:space="0" w:color="auto"/>
        <w:right w:val="none" w:sz="0" w:space="0" w:color="auto"/>
      </w:divBdr>
    </w:div>
    <w:div w:id="700982135">
      <w:bodyDiv w:val="1"/>
      <w:marLeft w:val="0"/>
      <w:marRight w:val="0"/>
      <w:marTop w:val="0"/>
      <w:marBottom w:val="0"/>
      <w:divBdr>
        <w:top w:val="none" w:sz="0" w:space="0" w:color="auto"/>
        <w:left w:val="none" w:sz="0" w:space="0" w:color="auto"/>
        <w:bottom w:val="none" w:sz="0" w:space="0" w:color="auto"/>
        <w:right w:val="none" w:sz="0" w:space="0" w:color="auto"/>
      </w:divBdr>
    </w:div>
    <w:div w:id="1007513473">
      <w:bodyDiv w:val="1"/>
      <w:marLeft w:val="0"/>
      <w:marRight w:val="0"/>
      <w:marTop w:val="0"/>
      <w:marBottom w:val="0"/>
      <w:divBdr>
        <w:top w:val="none" w:sz="0" w:space="0" w:color="auto"/>
        <w:left w:val="none" w:sz="0" w:space="0" w:color="auto"/>
        <w:bottom w:val="none" w:sz="0" w:space="0" w:color="auto"/>
        <w:right w:val="none" w:sz="0" w:space="0" w:color="auto"/>
      </w:divBdr>
    </w:div>
    <w:div w:id="1068499034">
      <w:bodyDiv w:val="1"/>
      <w:marLeft w:val="0"/>
      <w:marRight w:val="0"/>
      <w:marTop w:val="0"/>
      <w:marBottom w:val="0"/>
      <w:divBdr>
        <w:top w:val="none" w:sz="0" w:space="0" w:color="auto"/>
        <w:left w:val="none" w:sz="0" w:space="0" w:color="auto"/>
        <w:bottom w:val="none" w:sz="0" w:space="0" w:color="auto"/>
        <w:right w:val="none" w:sz="0" w:space="0" w:color="auto"/>
      </w:divBdr>
    </w:div>
    <w:div w:id="1143501528">
      <w:bodyDiv w:val="1"/>
      <w:marLeft w:val="0"/>
      <w:marRight w:val="0"/>
      <w:marTop w:val="0"/>
      <w:marBottom w:val="0"/>
      <w:divBdr>
        <w:top w:val="none" w:sz="0" w:space="0" w:color="auto"/>
        <w:left w:val="none" w:sz="0" w:space="0" w:color="auto"/>
        <w:bottom w:val="none" w:sz="0" w:space="0" w:color="auto"/>
        <w:right w:val="none" w:sz="0" w:space="0" w:color="auto"/>
      </w:divBdr>
    </w:div>
    <w:div w:id="1224606229">
      <w:bodyDiv w:val="1"/>
      <w:marLeft w:val="0"/>
      <w:marRight w:val="0"/>
      <w:marTop w:val="0"/>
      <w:marBottom w:val="0"/>
      <w:divBdr>
        <w:top w:val="none" w:sz="0" w:space="0" w:color="auto"/>
        <w:left w:val="none" w:sz="0" w:space="0" w:color="auto"/>
        <w:bottom w:val="none" w:sz="0" w:space="0" w:color="auto"/>
        <w:right w:val="none" w:sz="0" w:space="0" w:color="auto"/>
      </w:divBdr>
      <w:divsChild>
        <w:div w:id="1866674440">
          <w:marLeft w:val="446"/>
          <w:marRight w:val="0"/>
          <w:marTop w:val="67"/>
          <w:marBottom w:val="0"/>
          <w:divBdr>
            <w:top w:val="none" w:sz="0" w:space="0" w:color="auto"/>
            <w:left w:val="none" w:sz="0" w:space="0" w:color="auto"/>
            <w:bottom w:val="none" w:sz="0" w:space="0" w:color="auto"/>
            <w:right w:val="none" w:sz="0" w:space="0" w:color="auto"/>
          </w:divBdr>
        </w:div>
        <w:div w:id="1912734173">
          <w:marLeft w:val="446"/>
          <w:marRight w:val="0"/>
          <w:marTop w:val="67"/>
          <w:marBottom w:val="0"/>
          <w:divBdr>
            <w:top w:val="none" w:sz="0" w:space="0" w:color="auto"/>
            <w:left w:val="none" w:sz="0" w:space="0" w:color="auto"/>
            <w:bottom w:val="none" w:sz="0" w:space="0" w:color="auto"/>
            <w:right w:val="none" w:sz="0" w:space="0" w:color="auto"/>
          </w:divBdr>
        </w:div>
        <w:div w:id="1756516911">
          <w:marLeft w:val="446"/>
          <w:marRight w:val="0"/>
          <w:marTop w:val="67"/>
          <w:marBottom w:val="0"/>
          <w:divBdr>
            <w:top w:val="none" w:sz="0" w:space="0" w:color="auto"/>
            <w:left w:val="none" w:sz="0" w:space="0" w:color="auto"/>
            <w:bottom w:val="none" w:sz="0" w:space="0" w:color="auto"/>
            <w:right w:val="none" w:sz="0" w:space="0" w:color="auto"/>
          </w:divBdr>
        </w:div>
        <w:div w:id="179055013">
          <w:marLeft w:val="446"/>
          <w:marRight w:val="0"/>
          <w:marTop w:val="67"/>
          <w:marBottom w:val="0"/>
          <w:divBdr>
            <w:top w:val="none" w:sz="0" w:space="0" w:color="auto"/>
            <w:left w:val="none" w:sz="0" w:space="0" w:color="auto"/>
            <w:bottom w:val="none" w:sz="0" w:space="0" w:color="auto"/>
            <w:right w:val="none" w:sz="0" w:space="0" w:color="auto"/>
          </w:divBdr>
        </w:div>
        <w:div w:id="1717461591">
          <w:marLeft w:val="446"/>
          <w:marRight w:val="0"/>
          <w:marTop w:val="67"/>
          <w:marBottom w:val="0"/>
          <w:divBdr>
            <w:top w:val="none" w:sz="0" w:space="0" w:color="auto"/>
            <w:left w:val="none" w:sz="0" w:space="0" w:color="auto"/>
            <w:bottom w:val="none" w:sz="0" w:space="0" w:color="auto"/>
            <w:right w:val="none" w:sz="0" w:space="0" w:color="auto"/>
          </w:divBdr>
        </w:div>
      </w:divsChild>
    </w:div>
    <w:div w:id="1443451000">
      <w:bodyDiv w:val="1"/>
      <w:marLeft w:val="0"/>
      <w:marRight w:val="0"/>
      <w:marTop w:val="0"/>
      <w:marBottom w:val="0"/>
      <w:divBdr>
        <w:top w:val="none" w:sz="0" w:space="0" w:color="auto"/>
        <w:left w:val="none" w:sz="0" w:space="0" w:color="auto"/>
        <w:bottom w:val="none" w:sz="0" w:space="0" w:color="auto"/>
        <w:right w:val="none" w:sz="0" w:space="0" w:color="auto"/>
      </w:divBdr>
    </w:div>
    <w:div w:id="1591230137">
      <w:bodyDiv w:val="1"/>
      <w:marLeft w:val="0"/>
      <w:marRight w:val="0"/>
      <w:marTop w:val="0"/>
      <w:marBottom w:val="0"/>
      <w:divBdr>
        <w:top w:val="none" w:sz="0" w:space="0" w:color="auto"/>
        <w:left w:val="none" w:sz="0" w:space="0" w:color="auto"/>
        <w:bottom w:val="none" w:sz="0" w:space="0" w:color="auto"/>
        <w:right w:val="none" w:sz="0" w:space="0" w:color="auto"/>
      </w:divBdr>
    </w:div>
    <w:div w:id="1642340764">
      <w:bodyDiv w:val="1"/>
      <w:marLeft w:val="0"/>
      <w:marRight w:val="0"/>
      <w:marTop w:val="0"/>
      <w:marBottom w:val="0"/>
      <w:divBdr>
        <w:top w:val="none" w:sz="0" w:space="0" w:color="auto"/>
        <w:left w:val="none" w:sz="0" w:space="0" w:color="auto"/>
        <w:bottom w:val="none" w:sz="0" w:space="0" w:color="auto"/>
        <w:right w:val="none" w:sz="0" w:space="0" w:color="auto"/>
      </w:divBdr>
    </w:div>
    <w:div w:id="1721828316">
      <w:bodyDiv w:val="1"/>
      <w:marLeft w:val="0"/>
      <w:marRight w:val="0"/>
      <w:marTop w:val="0"/>
      <w:marBottom w:val="0"/>
      <w:divBdr>
        <w:top w:val="none" w:sz="0" w:space="0" w:color="auto"/>
        <w:left w:val="none" w:sz="0" w:space="0" w:color="auto"/>
        <w:bottom w:val="none" w:sz="0" w:space="0" w:color="auto"/>
        <w:right w:val="none" w:sz="0" w:space="0" w:color="auto"/>
      </w:divBdr>
    </w:div>
    <w:div w:id="1761247179">
      <w:bodyDiv w:val="1"/>
      <w:marLeft w:val="0"/>
      <w:marRight w:val="0"/>
      <w:marTop w:val="0"/>
      <w:marBottom w:val="0"/>
      <w:divBdr>
        <w:top w:val="none" w:sz="0" w:space="0" w:color="auto"/>
        <w:left w:val="none" w:sz="0" w:space="0" w:color="auto"/>
        <w:bottom w:val="none" w:sz="0" w:space="0" w:color="auto"/>
        <w:right w:val="none" w:sz="0" w:space="0" w:color="auto"/>
      </w:divBdr>
    </w:div>
    <w:div w:id="1784643511">
      <w:bodyDiv w:val="1"/>
      <w:marLeft w:val="0"/>
      <w:marRight w:val="0"/>
      <w:marTop w:val="0"/>
      <w:marBottom w:val="0"/>
      <w:divBdr>
        <w:top w:val="none" w:sz="0" w:space="0" w:color="auto"/>
        <w:left w:val="none" w:sz="0" w:space="0" w:color="auto"/>
        <w:bottom w:val="none" w:sz="0" w:space="0" w:color="auto"/>
        <w:right w:val="none" w:sz="0" w:space="0" w:color="auto"/>
      </w:divBdr>
    </w:div>
    <w:div w:id="1824391287">
      <w:bodyDiv w:val="1"/>
      <w:marLeft w:val="0"/>
      <w:marRight w:val="0"/>
      <w:marTop w:val="0"/>
      <w:marBottom w:val="0"/>
      <w:divBdr>
        <w:top w:val="none" w:sz="0" w:space="0" w:color="auto"/>
        <w:left w:val="none" w:sz="0" w:space="0" w:color="auto"/>
        <w:bottom w:val="none" w:sz="0" w:space="0" w:color="auto"/>
        <w:right w:val="none" w:sz="0" w:space="0" w:color="auto"/>
      </w:divBdr>
    </w:div>
    <w:div w:id="1870796881">
      <w:bodyDiv w:val="1"/>
      <w:marLeft w:val="0"/>
      <w:marRight w:val="0"/>
      <w:marTop w:val="0"/>
      <w:marBottom w:val="0"/>
      <w:divBdr>
        <w:top w:val="none" w:sz="0" w:space="0" w:color="auto"/>
        <w:left w:val="none" w:sz="0" w:space="0" w:color="auto"/>
        <w:bottom w:val="none" w:sz="0" w:space="0" w:color="auto"/>
        <w:right w:val="none" w:sz="0" w:space="0" w:color="auto"/>
      </w:divBdr>
    </w:div>
    <w:div w:id="1871256110">
      <w:bodyDiv w:val="1"/>
      <w:marLeft w:val="0"/>
      <w:marRight w:val="0"/>
      <w:marTop w:val="0"/>
      <w:marBottom w:val="0"/>
      <w:divBdr>
        <w:top w:val="none" w:sz="0" w:space="0" w:color="auto"/>
        <w:left w:val="none" w:sz="0" w:space="0" w:color="auto"/>
        <w:bottom w:val="none" w:sz="0" w:space="0" w:color="auto"/>
        <w:right w:val="none" w:sz="0" w:space="0" w:color="auto"/>
      </w:divBdr>
    </w:div>
    <w:div w:id="1965378227">
      <w:bodyDiv w:val="1"/>
      <w:marLeft w:val="0"/>
      <w:marRight w:val="0"/>
      <w:marTop w:val="0"/>
      <w:marBottom w:val="0"/>
      <w:divBdr>
        <w:top w:val="none" w:sz="0" w:space="0" w:color="auto"/>
        <w:left w:val="none" w:sz="0" w:space="0" w:color="auto"/>
        <w:bottom w:val="none" w:sz="0" w:space="0" w:color="auto"/>
        <w:right w:val="none" w:sz="0" w:space="0" w:color="auto"/>
      </w:divBdr>
    </w:div>
    <w:div w:id="2025402876">
      <w:bodyDiv w:val="1"/>
      <w:marLeft w:val="0"/>
      <w:marRight w:val="0"/>
      <w:marTop w:val="0"/>
      <w:marBottom w:val="0"/>
      <w:divBdr>
        <w:top w:val="none" w:sz="0" w:space="0" w:color="auto"/>
        <w:left w:val="none" w:sz="0" w:space="0" w:color="auto"/>
        <w:bottom w:val="none" w:sz="0" w:space="0" w:color="auto"/>
        <w:right w:val="none" w:sz="0" w:space="0" w:color="auto"/>
      </w:divBdr>
    </w:div>
    <w:div w:id="2025595731">
      <w:bodyDiv w:val="1"/>
      <w:marLeft w:val="0"/>
      <w:marRight w:val="0"/>
      <w:marTop w:val="0"/>
      <w:marBottom w:val="0"/>
      <w:divBdr>
        <w:top w:val="none" w:sz="0" w:space="0" w:color="auto"/>
        <w:left w:val="none" w:sz="0" w:space="0" w:color="auto"/>
        <w:bottom w:val="none" w:sz="0" w:space="0" w:color="auto"/>
        <w:right w:val="none" w:sz="0" w:space="0" w:color="auto"/>
      </w:divBdr>
    </w:div>
    <w:div w:id="2040691891">
      <w:bodyDiv w:val="1"/>
      <w:marLeft w:val="0"/>
      <w:marRight w:val="0"/>
      <w:marTop w:val="0"/>
      <w:marBottom w:val="0"/>
      <w:divBdr>
        <w:top w:val="none" w:sz="0" w:space="0" w:color="auto"/>
        <w:left w:val="none" w:sz="0" w:space="0" w:color="auto"/>
        <w:bottom w:val="none" w:sz="0" w:space="0" w:color="auto"/>
        <w:right w:val="none" w:sz="0" w:space="0" w:color="auto"/>
      </w:divBdr>
    </w:div>
    <w:div w:id="2050177571">
      <w:bodyDiv w:val="1"/>
      <w:marLeft w:val="0"/>
      <w:marRight w:val="0"/>
      <w:marTop w:val="0"/>
      <w:marBottom w:val="0"/>
      <w:divBdr>
        <w:top w:val="none" w:sz="0" w:space="0" w:color="auto"/>
        <w:left w:val="none" w:sz="0" w:space="0" w:color="auto"/>
        <w:bottom w:val="none" w:sz="0" w:space="0" w:color="auto"/>
        <w:right w:val="none" w:sz="0" w:space="0" w:color="auto"/>
      </w:divBdr>
    </w:div>
    <w:div w:id="2095543120">
      <w:bodyDiv w:val="1"/>
      <w:marLeft w:val="0"/>
      <w:marRight w:val="0"/>
      <w:marTop w:val="0"/>
      <w:marBottom w:val="0"/>
      <w:divBdr>
        <w:top w:val="none" w:sz="0" w:space="0" w:color="auto"/>
        <w:left w:val="none" w:sz="0" w:space="0" w:color="auto"/>
        <w:bottom w:val="none" w:sz="0" w:space="0" w:color="auto"/>
        <w:right w:val="none" w:sz="0" w:space="0" w:color="auto"/>
      </w:divBdr>
    </w:div>
    <w:div w:id="2140294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15.bin"/><Relationship Id="rId21" Type="http://schemas.openxmlformats.org/officeDocument/2006/relationships/image" Target="media/image5.emf"/><Relationship Id="rId42" Type="http://schemas.openxmlformats.org/officeDocument/2006/relationships/image" Target="media/image10.emf"/><Relationship Id="rId63" Type="http://schemas.openxmlformats.org/officeDocument/2006/relationships/image" Target="media/image15.emf"/><Relationship Id="rId84" Type="http://schemas.openxmlformats.org/officeDocument/2006/relationships/oleObject" Target="embeddings/oleObject9.bin"/><Relationship Id="rId138" Type="http://schemas.openxmlformats.org/officeDocument/2006/relationships/footer" Target="footer37.xml"/><Relationship Id="rId159" Type="http://schemas.openxmlformats.org/officeDocument/2006/relationships/header" Target="header43.xml"/><Relationship Id="rId107" Type="http://schemas.openxmlformats.org/officeDocument/2006/relationships/image" Target="media/image24.emf"/><Relationship Id="rId11" Type="http://schemas.openxmlformats.org/officeDocument/2006/relationships/footer" Target="footer1.xml"/><Relationship Id="rId32" Type="http://schemas.openxmlformats.org/officeDocument/2006/relationships/footer" Target="footer7.xml"/><Relationship Id="rId53" Type="http://schemas.openxmlformats.org/officeDocument/2006/relationships/image" Target="media/image13.emf"/><Relationship Id="rId74" Type="http://schemas.openxmlformats.org/officeDocument/2006/relationships/image" Target="media/image18.emf"/><Relationship Id="rId128" Type="http://schemas.openxmlformats.org/officeDocument/2006/relationships/oleObject" Target="embeddings/oleObject17.bin"/><Relationship Id="rId149" Type="http://schemas.openxmlformats.org/officeDocument/2006/relationships/image" Target="media/image32.emf"/><Relationship Id="rId5" Type="http://schemas.microsoft.com/office/2007/relationships/stylesWithEffects" Target="stylesWithEffects.xml"/><Relationship Id="rId95" Type="http://schemas.openxmlformats.org/officeDocument/2006/relationships/footer" Target="footer25.xml"/><Relationship Id="rId160" Type="http://schemas.openxmlformats.org/officeDocument/2006/relationships/footer" Target="footer41.xml"/><Relationship Id="rId22" Type="http://schemas.openxmlformats.org/officeDocument/2006/relationships/oleObject" Target="embeddings/oleObject2.bin"/><Relationship Id="rId43" Type="http://schemas.openxmlformats.org/officeDocument/2006/relationships/package" Target="embeddings/Planilha_do_Microsoft_Excel3.xlsx"/><Relationship Id="rId64" Type="http://schemas.openxmlformats.org/officeDocument/2006/relationships/oleObject" Target="embeddings/oleObject6.bin"/><Relationship Id="rId118" Type="http://schemas.openxmlformats.org/officeDocument/2006/relationships/header" Target="header33.xml"/><Relationship Id="rId139" Type="http://schemas.openxmlformats.org/officeDocument/2006/relationships/header" Target="header40.xml"/><Relationship Id="rId85" Type="http://schemas.openxmlformats.org/officeDocument/2006/relationships/header" Target="header20.xml"/><Relationship Id="rId150" Type="http://schemas.openxmlformats.org/officeDocument/2006/relationships/package" Target="embeddings/Planilha_do_Microsoft_Excel10.xlsx"/><Relationship Id="rId12" Type="http://schemas.openxmlformats.org/officeDocument/2006/relationships/image" Target="media/image2.png"/><Relationship Id="rId17" Type="http://schemas.openxmlformats.org/officeDocument/2006/relationships/footer" Target="footer2.xml"/><Relationship Id="rId33" Type="http://schemas.openxmlformats.org/officeDocument/2006/relationships/image" Target="media/image8.emf"/><Relationship Id="rId38" Type="http://schemas.openxmlformats.org/officeDocument/2006/relationships/image" Target="media/image9.emf"/><Relationship Id="rId59" Type="http://schemas.openxmlformats.org/officeDocument/2006/relationships/header" Target="header13.xml"/><Relationship Id="rId103" Type="http://schemas.openxmlformats.org/officeDocument/2006/relationships/oleObject" Target="embeddings/oleObject12.bin"/><Relationship Id="rId108" Type="http://schemas.openxmlformats.org/officeDocument/2006/relationships/oleObject" Target="embeddings/oleObject13.bin"/><Relationship Id="rId124" Type="http://schemas.openxmlformats.org/officeDocument/2006/relationships/footer" Target="footer32.xml"/><Relationship Id="rId129" Type="http://schemas.openxmlformats.org/officeDocument/2006/relationships/header" Target="header36.xml"/><Relationship Id="rId54" Type="http://schemas.openxmlformats.org/officeDocument/2006/relationships/oleObject" Target="embeddings/oleObject5.bin"/><Relationship Id="rId70" Type="http://schemas.openxmlformats.org/officeDocument/2006/relationships/image" Target="media/image17.emf"/><Relationship Id="rId75" Type="http://schemas.openxmlformats.org/officeDocument/2006/relationships/package" Target="embeddings/Planilha_do_Microsoft_Excel7.xlsx"/><Relationship Id="rId91" Type="http://schemas.openxmlformats.org/officeDocument/2006/relationships/oleObject" Target="embeddings/oleObject10.bin"/><Relationship Id="rId96" Type="http://schemas.openxmlformats.org/officeDocument/2006/relationships/image" Target="media/image22.emf"/><Relationship Id="rId140" Type="http://schemas.openxmlformats.org/officeDocument/2006/relationships/footer" Target="footer38.xml"/><Relationship Id="rId145" Type="http://schemas.openxmlformats.org/officeDocument/2006/relationships/image" Target="media/image30.emf"/><Relationship Id="rId161" Type="http://schemas.openxmlformats.org/officeDocument/2006/relationships/header" Target="header44.xml"/><Relationship Id="rId1" Type="http://schemas.microsoft.com/office/2006/relationships/keyMapCustomizations" Target="customizations.xml"/><Relationship Id="rId6" Type="http://schemas.openxmlformats.org/officeDocument/2006/relationships/settings" Target="settings.xml"/><Relationship Id="rId23" Type="http://schemas.openxmlformats.org/officeDocument/2006/relationships/header" Target="header4.xml"/><Relationship Id="rId28" Type="http://schemas.openxmlformats.org/officeDocument/2006/relationships/footer" Target="footer6.xml"/><Relationship Id="rId49" Type="http://schemas.openxmlformats.org/officeDocument/2006/relationships/image" Target="media/image12.emf"/><Relationship Id="rId114" Type="http://schemas.openxmlformats.org/officeDocument/2006/relationships/header" Target="header32.xml"/><Relationship Id="rId119" Type="http://schemas.openxmlformats.org/officeDocument/2006/relationships/footer" Target="footer30.xml"/><Relationship Id="rId44" Type="http://schemas.openxmlformats.org/officeDocument/2006/relationships/header" Target="header9.xml"/><Relationship Id="rId60" Type="http://schemas.openxmlformats.org/officeDocument/2006/relationships/footer" Target="footer15.xml"/><Relationship Id="rId65" Type="http://schemas.openxmlformats.org/officeDocument/2006/relationships/image" Target="media/image16.emf"/><Relationship Id="rId81" Type="http://schemas.openxmlformats.org/officeDocument/2006/relationships/header" Target="header19.xml"/><Relationship Id="rId86" Type="http://schemas.openxmlformats.org/officeDocument/2006/relationships/footer" Target="footer22.xml"/><Relationship Id="rId130" Type="http://schemas.openxmlformats.org/officeDocument/2006/relationships/footer" Target="footer34.xml"/><Relationship Id="rId135" Type="http://schemas.openxmlformats.org/officeDocument/2006/relationships/image" Target="media/image29.emf"/><Relationship Id="rId151" Type="http://schemas.openxmlformats.org/officeDocument/2006/relationships/image" Target="media/image33.emf"/><Relationship Id="rId156" Type="http://schemas.openxmlformats.org/officeDocument/2006/relationships/package" Target="embeddings/Planilha_do_Microsoft_Excel13.xlsx"/><Relationship Id="rId13" Type="http://schemas.openxmlformats.org/officeDocument/2006/relationships/image" Target="media/image3.png"/><Relationship Id="rId18" Type="http://schemas.openxmlformats.org/officeDocument/2006/relationships/footer" Target="footer3.xml"/><Relationship Id="rId39" Type="http://schemas.openxmlformats.org/officeDocument/2006/relationships/oleObject" Target="embeddings/oleObject4.bin"/><Relationship Id="rId109" Type="http://schemas.openxmlformats.org/officeDocument/2006/relationships/header" Target="header29.xml"/><Relationship Id="rId34" Type="http://schemas.openxmlformats.org/officeDocument/2006/relationships/package" Target="embeddings/Planilha_do_Microsoft_Excel2.xlsx"/><Relationship Id="rId50" Type="http://schemas.openxmlformats.org/officeDocument/2006/relationships/package" Target="embeddings/Planilha_do_Microsoft_Excel4.xlsx"/><Relationship Id="rId55" Type="http://schemas.openxmlformats.org/officeDocument/2006/relationships/header" Target="header12.xml"/><Relationship Id="rId76" Type="http://schemas.openxmlformats.org/officeDocument/2006/relationships/image" Target="media/image19.emf"/><Relationship Id="rId97" Type="http://schemas.openxmlformats.org/officeDocument/2006/relationships/oleObject" Target="embeddings/oleObject11.bin"/><Relationship Id="rId104" Type="http://schemas.openxmlformats.org/officeDocument/2006/relationships/header" Target="header27.xml"/><Relationship Id="rId120" Type="http://schemas.openxmlformats.org/officeDocument/2006/relationships/image" Target="media/image27.emf"/><Relationship Id="rId125" Type="http://schemas.openxmlformats.org/officeDocument/2006/relationships/header" Target="header35.xml"/><Relationship Id="rId141" Type="http://schemas.openxmlformats.org/officeDocument/2006/relationships/header" Target="header41.xml"/><Relationship Id="rId146" Type="http://schemas.openxmlformats.org/officeDocument/2006/relationships/package" Target="embeddings/Planilha_do_Microsoft_Excel8.xlsx"/><Relationship Id="rId7" Type="http://schemas.openxmlformats.org/officeDocument/2006/relationships/webSettings" Target="webSettings.xml"/><Relationship Id="rId71" Type="http://schemas.openxmlformats.org/officeDocument/2006/relationships/oleObject" Target="embeddings/oleObject7.bin"/><Relationship Id="rId92" Type="http://schemas.openxmlformats.org/officeDocument/2006/relationships/header" Target="header23.xml"/><Relationship Id="rId162" Type="http://schemas.openxmlformats.org/officeDocument/2006/relationships/footer" Target="footer42.xml"/><Relationship Id="rId2" Type="http://schemas.openxmlformats.org/officeDocument/2006/relationships/customXml" Target="../customXml/item1.xml"/><Relationship Id="rId29" Type="http://schemas.openxmlformats.org/officeDocument/2006/relationships/image" Target="media/image7.emf"/><Relationship Id="rId24" Type="http://schemas.openxmlformats.org/officeDocument/2006/relationships/footer" Target="footer5.xml"/><Relationship Id="rId40" Type="http://schemas.openxmlformats.org/officeDocument/2006/relationships/header" Target="header8.xml"/><Relationship Id="rId45" Type="http://schemas.openxmlformats.org/officeDocument/2006/relationships/footer" Target="footer11.xml"/><Relationship Id="rId66" Type="http://schemas.openxmlformats.org/officeDocument/2006/relationships/package" Target="embeddings/Planilha_do_Microsoft_Excel6.xlsx"/><Relationship Id="rId87" Type="http://schemas.openxmlformats.org/officeDocument/2006/relationships/header" Target="header21.xml"/><Relationship Id="rId110" Type="http://schemas.openxmlformats.org/officeDocument/2006/relationships/header" Target="header30.xml"/><Relationship Id="rId115" Type="http://schemas.openxmlformats.org/officeDocument/2006/relationships/footer" Target="footer29.xml"/><Relationship Id="rId131" Type="http://schemas.openxmlformats.org/officeDocument/2006/relationships/header" Target="header37.xml"/><Relationship Id="rId136" Type="http://schemas.openxmlformats.org/officeDocument/2006/relationships/oleObject" Target="embeddings/oleObject18.bin"/><Relationship Id="rId157" Type="http://schemas.openxmlformats.org/officeDocument/2006/relationships/image" Target="media/image36.emf"/><Relationship Id="rId61" Type="http://schemas.openxmlformats.org/officeDocument/2006/relationships/header" Target="header14.xml"/><Relationship Id="rId82" Type="http://schemas.openxmlformats.org/officeDocument/2006/relationships/footer" Target="footer21.xml"/><Relationship Id="rId152" Type="http://schemas.openxmlformats.org/officeDocument/2006/relationships/package" Target="embeddings/Planilha_do_Microsoft_Excel11.xlsx"/><Relationship Id="rId19" Type="http://schemas.openxmlformats.org/officeDocument/2006/relationships/header" Target="header3.xml"/><Relationship Id="rId14" Type="http://schemas.openxmlformats.org/officeDocument/2006/relationships/image" Target="media/image4.emf"/><Relationship Id="rId30" Type="http://schemas.openxmlformats.org/officeDocument/2006/relationships/oleObject" Target="embeddings/oleObject3.bin"/><Relationship Id="rId35" Type="http://schemas.openxmlformats.org/officeDocument/2006/relationships/footer" Target="footer8.xml"/><Relationship Id="rId56" Type="http://schemas.openxmlformats.org/officeDocument/2006/relationships/footer" Target="footer14.xml"/><Relationship Id="rId77" Type="http://schemas.openxmlformats.org/officeDocument/2006/relationships/oleObject" Target="embeddings/oleObject8.bin"/><Relationship Id="rId100" Type="http://schemas.openxmlformats.org/officeDocument/2006/relationships/header" Target="header26.xml"/><Relationship Id="rId105" Type="http://schemas.openxmlformats.org/officeDocument/2006/relationships/footer" Target="footer28.xml"/><Relationship Id="rId126" Type="http://schemas.openxmlformats.org/officeDocument/2006/relationships/footer" Target="footer33.xml"/><Relationship Id="rId147" Type="http://schemas.openxmlformats.org/officeDocument/2006/relationships/image" Target="media/image31.emf"/><Relationship Id="rId8" Type="http://schemas.openxmlformats.org/officeDocument/2006/relationships/footnotes" Target="footnotes.xml"/><Relationship Id="rId51" Type="http://schemas.openxmlformats.org/officeDocument/2006/relationships/header" Target="header11.xml"/><Relationship Id="rId72" Type="http://schemas.openxmlformats.org/officeDocument/2006/relationships/header" Target="header17.xml"/><Relationship Id="rId93" Type="http://schemas.openxmlformats.org/officeDocument/2006/relationships/footer" Target="footer24.xml"/><Relationship Id="rId98" Type="http://schemas.openxmlformats.org/officeDocument/2006/relationships/header" Target="header25.xml"/><Relationship Id="rId121" Type="http://schemas.openxmlformats.org/officeDocument/2006/relationships/oleObject" Target="embeddings/oleObject16.bin"/><Relationship Id="rId142" Type="http://schemas.openxmlformats.org/officeDocument/2006/relationships/footer" Target="footer39.xml"/><Relationship Id="rId163"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image" Target="media/image11.emf"/><Relationship Id="rId67" Type="http://schemas.openxmlformats.org/officeDocument/2006/relationships/header" Target="header15.xml"/><Relationship Id="rId116" Type="http://schemas.openxmlformats.org/officeDocument/2006/relationships/image" Target="media/image26.emf"/><Relationship Id="rId137" Type="http://schemas.openxmlformats.org/officeDocument/2006/relationships/header" Target="header39.xml"/><Relationship Id="rId158" Type="http://schemas.openxmlformats.org/officeDocument/2006/relationships/package" Target="embeddings/Planilha_do_Microsoft_Excel14.xlsx"/><Relationship Id="rId20" Type="http://schemas.openxmlformats.org/officeDocument/2006/relationships/footer" Target="footer4.xml"/><Relationship Id="rId41" Type="http://schemas.openxmlformats.org/officeDocument/2006/relationships/footer" Target="footer10.xml"/><Relationship Id="rId62" Type="http://schemas.openxmlformats.org/officeDocument/2006/relationships/footer" Target="footer16.xml"/><Relationship Id="rId83" Type="http://schemas.openxmlformats.org/officeDocument/2006/relationships/image" Target="media/image20.emf"/><Relationship Id="rId88" Type="http://schemas.openxmlformats.org/officeDocument/2006/relationships/header" Target="header22.xml"/><Relationship Id="rId111" Type="http://schemas.openxmlformats.org/officeDocument/2006/relationships/image" Target="media/image25.emf"/><Relationship Id="rId132" Type="http://schemas.openxmlformats.org/officeDocument/2006/relationships/footer" Target="footer35.xml"/><Relationship Id="rId153" Type="http://schemas.openxmlformats.org/officeDocument/2006/relationships/image" Target="media/image34.emf"/><Relationship Id="rId15" Type="http://schemas.openxmlformats.org/officeDocument/2006/relationships/oleObject" Target="embeddings/oleObject1.bin"/><Relationship Id="rId36" Type="http://schemas.openxmlformats.org/officeDocument/2006/relationships/header" Target="header7.xml"/><Relationship Id="rId57" Type="http://schemas.openxmlformats.org/officeDocument/2006/relationships/image" Target="media/image14.emf"/><Relationship Id="rId106" Type="http://schemas.openxmlformats.org/officeDocument/2006/relationships/header" Target="header28.xml"/><Relationship Id="rId127" Type="http://schemas.openxmlformats.org/officeDocument/2006/relationships/image" Target="media/image28.emf"/><Relationship Id="rId10" Type="http://schemas.openxmlformats.org/officeDocument/2006/relationships/header" Target="header1.xml"/><Relationship Id="rId31" Type="http://schemas.openxmlformats.org/officeDocument/2006/relationships/header" Target="header6.xml"/><Relationship Id="rId52" Type="http://schemas.openxmlformats.org/officeDocument/2006/relationships/footer" Target="footer13.xml"/><Relationship Id="rId73" Type="http://schemas.openxmlformats.org/officeDocument/2006/relationships/footer" Target="footer18.xml"/><Relationship Id="rId78" Type="http://schemas.openxmlformats.org/officeDocument/2006/relationships/header" Target="header18.xml"/><Relationship Id="rId94" Type="http://schemas.openxmlformats.org/officeDocument/2006/relationships/header" Target="header24.xml"/><Relationship Id="rId99" Type="http://schemas.openxmlformats.org/officeDocument/2006/relationships/footer" Target="footer26.xml"/><Relationship Id="rId101" Type="http://schemas.openxmlformats.org/officeDocument/2006/relationships/footer" Target="footer27.xml"/><Relationship Id="rId122" Type="http://schemas.openxmlformats.org/officeDocument/2006/relationships/header" Target="header34.xml"/><Relationship Id="rId143" Type="http://schemas.openxmlformats.org/officeDocument/2006/relationships/header" Target="header42.xml"/><Relationship Id="rId148" Type="http://schemas.openxmlformats.org/officeDocument/2006/relationships/package" Target="embeddings/Planilha_do_Microsoft_Excel9.xlsx"/><Relationship Id="rId164"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26" Type="http://schemas.openxmlformats.org/officeDocument/2006/relationships/package" Target="embeddings/Planilha_do_Microsoft_Excel1.xlsx"/><Relationship Id="rId47" Type="http://schemas.openxmlformats.org/officeDocument/2006/relationships/header" Target="header10.xml"/><Relationship Id="rId68" Type="http://schemas.openxmlformats.org/officeDocument/2006/relationships/header" Target="header16.xml"/><Relationship Id="rId89" Type="http://schemas.openxmlformats.org/officeDocument/2006/relationships/footer" Target="footer23.xml"/><Relationship Id="rId112" Type="http://schemas.openxmlformats.org/officeDocument/2006/relationships/oleObject" Target="embeddings/oleObject14.bin"/><Relationship Id="rId133" Type="http://schemas.openxmlformats.org/officeDocument/2006/relationships/header" Target="header38.xml"/><Relationship Id="rId154" Type="http://schemas.openxmlformats.org/officeDocument/2006/relationships/package" Target="embeddings/Planilha_do_Microsoft_Excel12.xlsx"/><Relationship Id="rId16" Type="http://schemas.openxmlformats.org/officeDocument/2006/relationships/header" Target="header2.xml"/><Relationship Id="rId37" Type="http://schemas.openxmlformats.org/officeDocument/2006/relationships/footer" Target="footer9.xml"/><Relationship Id="rId58" Type="http://schemas.openxmlformats.org/officeDocument/2006/relationships/package" Target="embeddings/Planilha_do_Microsoft_Excel5.xlsx"/><Relationship Id="rId79" Type="http://schemas.openxmlformats.org/officeDocument/2006/relationships/footer" Target="footer19.xml"/><Relationship Id="rId102" Type="http://schemas.openxmlformats.org/officeDocument/2006/relationships/image" Target="media/image23.emf"/><Relationship Id="rId123" Type="http://schemas.openxmlformats.org/officeDocument/2006/relationships/footer" Target="footer31.xml"/><Relationship Id="rId144" Type="http://schemas.openxmlformats.org/officeDocument/2006/relationships/footer" Target="footer40.xml"/><Relationship Id="rId90" Type="http://schemas.openxmlformats.org/officeDocument/2006/relationships/image" Target="media/image21.emf"/><Relationship Id="rId27" Type="http://schemas.openxmlformats.org/officeDocument/2006/relationships/header" Target="header5.xml"/><Relationship Id="rId48" Type="http://schemas.openxmlformats.org/officeDocument/2006/relationships/footer" Target="footer12.xml"/><Relationship Id="rId69" Type="http://schemas.openxmlformats.org/officeDocument/2006/relationships/footer" Target="footer17.xml"/><Relationship Id="rId113" Type="http://schemas.openxmlformats.org/officeDocument/2006/relationships/header" Target="header31.xml"/><Relationship Id="rId134" Type="http://schemas.openxmlformats.org/officeDocument/2006/relationships/footer" Target="footer36.xml"/><Relationship Id="rId80" Type="http://schemas.openxmlformats.org/officeDocument/2006/relationships/footer" Target="footer20.xml"/><Relationship Id="rId155" Type="http://schemas.openxmlformats.org/officeDocument/2006/relationships/image" Target="media/image35.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5B409D-474E-4767-90A3-60DBE4259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65</Pages>
  <Words>10881</Words>
  <Characters>58760</Characters>
  <Application>Microsoft Office Word</Application>
  <DocSecurity>0</DocSecurity>
  <Lines>489</Lines>
  <Paragraphs>139</Paragraphs>
  <ScaleCrop>false</ScaleCrop>
  <HeadingPairs>
    <vt:vector size="2" baseType="variant">
      <vt:variant>
        <vt:lpstr>Título</vt:lpstr>
      </vt:variant>
      <vt:variant>
        <vt:i4>1</vt:i4>
      </vt:variant>
    </vt:vector>
  </HeadingPairs>
  <TitlesOfParts>
    <vt:vector size="1" baseType="lpstr">
      <vt:lpstr>Especificação Técnica de ETL</vt:lpstr>
    </vt:vector>
  </TitlesOfParts>
  <Manager>marcelo.marques.dsrh@estacio.br</Manager>
  <Company>Estácio Participações</Company>
  <LinksUpToDate>false</LinksUpToDate>
  <CharactersWithSpaces>69502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Especificação Técnica de ETL</dc:title>
  <dc:subject>Projeto Custo de Pessoal - Interface SIA-ADP</dc:subject>
  <dc:creator>marcelo.marques.dsrh@estacio.br;Marcelo Marques</dc:creator>
  <cp:lastModifiedBy>Felipe</cp:lastModifiedBy>
  <cp:revision>7</cp:revision>
  <cp:lastPrinted>2012-06-06T16:48:00Z</cp:lastPrinted>
  <dcterms:created xsi:type="dcterms:W3CDTF">2012-12-06T21:51:00Z</dcterms:created>
  <dcterms:modified xsi:type="dcterms:W3CDTF">2012-12-19T18:54:00Z</dcterms:modified>
  <cp:category>2004_2006</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1.4 5 Mar 05</vt:lpwstr>
  </property>
</Properties>
</file>